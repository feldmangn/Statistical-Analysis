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7A0E20" w14:textId="3C4DE0BB" w:rsidR="00E50184" w:rsidRPr="00312A21" w:rsidRDefault="00786894" w:rsidP="00A610F8">
      <w:pPr>
        <w:rPr>
          <w:rFonts w:ascii="Times New Roman" w:hAnsi="Times New Roman" w:cs="Times New Roman"/>
        </w:rPr>
      </w:pPr>
      <w:r w:rsidRPr="00312A21">
        <w:rPr>
          <w:rFonts w:ascii="Times New Roman" w:hAnsi="Times New Roman" w:cs="Times New Roman"/>
        </w:rPr>
        <w:t>Structural Examination of Easel Paintings with Optical Coherence Tomography</w:t>
      </w:r>
    </w:p>
    <w:p w14:paraId="12B331B0" w14:textId="47EFB22B" w:rsidR="00786894" w:rsidRPr="00312A21" w:rsidRDefault="00A610F8" w:rsidP="00A610F8">
      <w:pPr>
        <w:rPr>
          <w:rFonts w:ascii="Times New Roman" w:hAnsi="Times New Roman" w:cs="Times New Roman"/>
        </w:rPr>
      </w:pPr>
      <w:r w:rsidRPr="00312A21">
        <w:rPr>
          <w:rFonts w:ascii="Times New Roman" w:hAnsi="Times New Roman" w:cs="Times New Roman"/>
        </w:rPr>
        <w:t>Gabrielle Feldman</w:t>
      </w:r>
    </w:p>
    <w:p w14:paraId="5192EB92" w14:textId="5065C186" w:rsidR="00A610F8" w:rsidRPr="00312A21" w:rsidRDefault="00A610F8" w:rsidP="00A610F8">
      <w:pPr>
        <w:rPr>
          <w:rFonts w:ascii="Times New Roman" w:hAnsi="Times New Roman" w:cs="Times New Roman"/>
        </w:rPr>
      </w:pPr>
      <w:r w:rsidRPr="00312A21">
        <w:rPr>
          <w:rFonts w:ascii="Times New Roman" w:hAnsi="Times New Roman" w:cs="Times New Roman"/>
        </w:rPr>
        <w:t>12/05/2021</w:t>
      </w:r>
    </w:p>
    <w:p w14:paraId="6ABE2418" w14:textId="1B7B9492" w:rsidR="00A610F8" w:rsidRPr="00312A21" w:rsidRDefault="00A610F8" w:rsidP="00A610F8">
      <w:pPr>
        <w:rPr>
          <w:rFonts w:ascii="Times New Roman" w:hAnsi="Times New Roman" w:cs="Times New Roman"/>
        </w:rPr>
      </w:pPr>
    </w:p>
    <w:p w14:paraId="6EFF756F" w14:textId="44A99C0F" w:rsidR="00A610F8" w:rsidRPr="00312A21" w:rsidRDefault="00A610F8" w:rsidP="00A610F8">
      <w:pPr>
        <w:spacing w:line="480" w:lineRule="auto"/>
        <w:rPr>
          <w:rFonts w:ascii="Times New Roman" w:hAnsi="Times New Roman" w:cs="Times New Roman"/>
        </w:rPr>
      </w:pPr>
      <w:r w:rsidRPr="00312A21">
        <w:rPr>
          <w:rFonts w:ascii="Times New Roman" w:hAnsi="Times New Roman" w:cs="Times New Roman"/>
        </w:rPr>
        <w:t>Introduction</w:t>
      </w:r>
    </w:p>
    <w:p w14:paraId="69B9F82F" w14:textId="5591482C" w:rsidR="009C6F12" w:rsidRPr="00312A21" w:rsidRDefault="00A610F8" w:rsidP="009C6F12">
      <w:pPr>
        <w:spacing w:line="480" w:lineRule="auto"/>
        <w:rPr>
          <w:rFonts w:ascii="Times New Roman" w:eastAsia="Times New Roman" w:hAnsi="Times New Roman" w:cs="Times New Roman"/>
        </w:rPr>
      </w:pPr>
      <w:r w:rsidRPr="00312A21">
        <w:rPr>
          <w:rFonts w:ascii="Times New Roman" w:hAnsi="Times New Roman" w:cs="Times New Roman"/>
        </w:rPr>
        <w:tab/>
      </w:r>
      <w:r w:rsidR="0037288B" w:rsidRPr="00312A21">
        <w:rPr>
          <w:rFonts w:ascii="Times New Roman" w:eastAsia="Times New Roman" w:hAnsi="Times New Roman" w:cs="Times New Roman"/>
        </w:rPr>
        <w:t>Most art conservationists rely on measurements that are non-destructive and can be portable. The field of portable spectroscopy has continued to grow, and n</w:t>
      </w:r>
      <w:r w:rsidR="005F7B28" w:rsidRPr="00312A21">
        <w:rPr>
          <w:rFonts w:ascii="Times New Roman" w:eastAsia="Times New Roman" w:hAnsi="Times New Roman" w:cs="Times New Roman"/>
        </w:rPr>
        <w:t>on-destructive instruments offer conservators</w:t>
      </w:r>
      <w:r w:rsidR="003340DE" w:rsidRPr="00312A21">
        <w:rPr>
          <w:rFonts w:ascii="Times New Roman" w:eastAsia="Times New Roman" w:hAnsi="Times New Roman" w:cs="Times New Roman"/>
        </w:rPr>
        <w:t xml:space="preserve"> a solution</w:t>
      </w:r>
      <w:r w:rsidR="005F7B28" w:rsidRPr="00312A21">
        <w:rPr>
          <w:rFonts w:ascii="Times New Roman" w:eastAsia="Times New Roman" w:hAnsi="Times New Roman" w:cs="Times New Roman"/>
        </w:rPr>
        <w:t xml:space="preserve"> to sample their artifacts while </w:t>
      </w:r>
      <w:r w:rsidR="00674E5D" w:rsidRPr="00312A21">
        <w:rPr>
          <w:rFonts w:ascii="Times New Roman" w:eastAsia="Times New Roman" w:hAnsi="Times New Roman" w:cs="Times New Roman"/>
        </w:rPr>
        <w:t>maintaining</w:t>
      </w:r>
      <w:r w:rsidR="005F7B28" w:rsidRPr="00312A21">
        <w:rPr>
          <w:rFonts w:ascii="Times New Roman" w:eastAsia="Times New Roman" w:hAnsi="Times New Roman" w:cs="Times New Roman"/>
        </w:rPr>
        <w:t xml:space="preserve"> the </w:t>
      </w:r>
      <w:r w:rsidR="00674E5D" w:rsidRPr="00312A21">
        <w:rPr>
          <w:rFonts w:ascii="Times New Roman" w:eastAsia="Times New Roman" w:hAnsi="Times New Roman" w:cs="Times New Roman"/>
        </w:rPr>
        <w:t>object’s integrity</w:t>
      </w:r>
      <w:r w:rsidR="005F7B28" w:rsidRPr="00312A21">
        <w:rPr>
          <w:rFonts w:ascii="Times New Roman" w:eastAsia="Times New Roman" w:hAnsi="Times New Roman" w:cs="Times New Roman"/>
        </w:rPr>
        <w:t>.</w:t>
      </w:r>
    </w:p>
    <w:p w14:paraId="5B29536F" w14:textId="621176E9" w:rsidR="002E75E4" w:rsidRPr="00312A21" w:rsidRDefault="009C6F12" w:rsidP="009C6F12">
      <w:pPr>
        <w:spacing w:line="480" w:lineRule="auto"/>
        <w:ind w:firstLine="720"/>
        <w:rPr>
          <w:rFonts w:ascii="Times New Roman" w:eastAsia="Times New Roman" w:hAnsi="Times New Roman" w:cs="Times New Roman"/>
          <w:color w:val="000000"/>
        </w:rPr>
      </w:pPr>
      <w:r w:rsidRPr="00312A21">
        <w:rPr>
          <w:rFonts w:ascii="Times New Roman" w:eastAsia="Times New Roman" w:hAnsi="Times New Roman" w:cs="Times New Roman"/>
        </w:rPr>
        <w:t xml:space="preserve">Optical </w:t>
      </w:r>
      <w:r w:rsidR="003340DE" w:rsidRPr="00312A21">
        <w:rPr>
          <w:rFonts w:ascii="Times New Roman" w:eastAsia="Times New Roman" w:hAnsi="Times New Roman" w:cs="Times New Roman"/>
        </w:rPr>
        <w:t>c</w:t>
      </w:r>
      <w:r w:rsidRPr="00312A21">
        <w:rPr>
          <w:rFonts w:ascii="Times New Roman" w:eastAsia="Times New Roman" w:hAnsi="Times New Roman" w:cs="Times New Roman"/>
        </w:rPr>
        <w:t xml:space="preserve">oherence </w:t>
      </w:r>
      <w:r w:rsidR="003340DE" w:rsidRPr="00312A21">
        <w:rPr>
          <w:rFonts w:ascii="Times New Roman" w:eastAsia="Times New Roman" w:hAnsi="Times New Roman" w:cs="Times New Roman"/>
        </w:rPr>
        <w:t>t</w:t>
      </w:r>
      <w:r w:rsidRPr="00312A21">
        <w:rPr>
          <w:rFonts w:ascii="Times New Roman" w:eastAsia="Times New Roman" w:hAnsi="Times New Roman" w:cs="Times New Roman"/>
        </w:rPr>
        <w:t>omography</w:t>
      </w:r>
      <w:r w:rsidR="003340DE" w:rsidRPr="00312A21">
        <w:rPr>
          <w:rFonts w:ascii="Times New Roman" w:eastAsia="Times New Roman" w:hAnsi="Times New Roman" w:cs="Times New Roman"/>
        </w:rPr>
        <w:t xml:space="preserve"> (OCT)</w:t>
      </w:r>
      <w:r w:rsidRPr="00312A21">
        <w:rPr>
          <w:rFonts w:ascii="Times New Roman" w:eastAsia="Times New Roman" w:hAnsi="Times New Roman" w:cs="Times New Roman"/>
        </w:rPr>
        <w:t xml:space="preserve"> is a relatively new technique in the conservation field to help conservators analyze their samples and </w:t>
      </w:r>
      <w:r w:rsidR="0037288B" w:rsidRPr="00312A21">
        <w:rPr>
          <w:rFonts w:ascii="Times New Roman" w:eastAsia="Times New Roman" w:hAnsi="Times New Roman" w:cs="Times New Roman"/>
        </w:rPr>
        <w:t xml:space="preserve">provide more information. </w:t>
      </w:r>
      <w:r w:rsidR="00554373" w:rsidRPr="00312A21">
        <w:rPr>
          <w:rFonts w:ascii="Times New Roman" w:eastAsia="Times New Roman" w:hAnsi="Times New Roman" w:cs="Times New Roman"/>
        </w:rPr>
        <w:t>X-</w:t>
      </w:r>
      <w:r w:rsidR="002F28C8" w:rsidRPr="00312A21">
        <w:rPr>
          <w:rFonts w:ascii="Times New Roman" w:eastAsia="Times New Roman" w:hAnsi="Times New Roman" w:cs="Times New Roman"/>
        </w:rPr>
        <w:t xml:space="preserve">ray </w:t>
      </w:r>
      <w:r w:rsidR="00554373" w:rsidRPr="00312A21">
        <w:rPr>
          <w:rFonts w:ascii="Times New Roman" w:eastAsia="Times New Roman" w:hAnsi="Times New Roman" w:cs="Times New Roman"/>
        </w:rPr>
        <w:t>radiography and infrared reflectography</w:t>
      </w:r>
      <w:r w:rsidR="00DB1381" w:rsidRPr="00312A21">
        <w:rPr>
          <w:rFonts w:ascii="Times New Roman" w:eastAsia="Times New Roman" w:hAnsi="Times New Roman" w:cs="Times New Roman"/>
        </w:rPr>
        <w:t xml:space="preserve"> were commonly used before OCT, but they d</w:t>
      </w:r>
      <w:r w:rsidR="00C76186" w:rsidRPr="00312A21">
        <w:rPr>
          <w:rFonts w:ascii="Times New Roman" w:eastAsia="Times New Roman" w:hAnsi="Times New Roman" w:cs="Times New Roman"/>
        </w:rPr>
        <w:t>id not g</w:t>
      </w:r>
      <w:r w:rsidR="00DB1381" w:rsidRPr="00312A21">
        <w:rPr>
          <w:rFonts w:ascii="Times New Roman" w:eastAsia="Times New Roman" w:hAnsi="Times New Roman" w:cs="Times New Roman"/>
        </w:rPr>
        <w:t>ive information about the cross sections, which can be used to determine a chemically appropriate conservation method</w:t>
      </w:r>
      <w:r w:rsidR="00554373" w:rsidRPr="00312A21">
        <w:rPr>
          <w:rFonts w:ascii="Times New Roman" w:eastAsia="Times New Roman" w:hAnsi="Times New Roman" w:cs="Times New Roman"/>
        </w:rPr>
        <w:t xml:space="preserve">. </w:t>
      </w:r>
      <w:sdt>
        <w:sdtPr>
          <w:rPr>
            <w:rFonts w:ascii="Times New Roman" w:eastAsia="Times New Roman" w:hAnsi="Times New Roman" w:cs="Times New Roman"/>
            <w:color w:val="000000"/>
            <w:vertAlign w:val="superscript"/>
          </w:rPr>
          <w:tag w:val="MENDELEY_CITATION_v3_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"/>
          <w:id w:val="896005871"/>
          <w:placeholder>
            <w:docPart w:val="DefaultPlaceholder_-1854013440"/>
          </w:placeholder>
        </w:sdtPr>
        <w:sdtEndPr/>
        <w:sdtContent>
          <w:r w:rsidR="00BA3EC9" w:rsidRPr="00312A21">
            <w:rPr>
              <w:rFonts w:ascii="Times New Roman" w:eastAsia="Times New Roman" w:hAnsi="Times New Roman" w:cs="Times New Roman"/>
              <w:color w:val="000000"/>
              <w:vertAlign w:val="superscript"/>
            </w:rPr>
            <w:t>1</w:t>
          </w:r>
        </w:sdtContent>
      </w:sdt>
      <w:r w:rsidR="00554373" w:rsidRPr="00312A21">
        <w:rPr>
          <w:rFonts w:ascii="Times New Roman" w:eastAsia="Times New Roman" w:hAnsi="Times New Roman" w:cs="Times New Roman"/>
          <w:color w:val="000000"/>
          <w:vertAlign w:val="superscript"/>
        </w:rPr>
        <w:t xml:space="preserve"> </w:t>
      </w:r>
      <w:r w:rsidR="00DB1381" w:rsidRPr="00312A21">
        <w:rPr>
          <w:rFonts w:ascii="Times New Roman" w:eastAsia="Times New Roman" w:hAnsi="Times New Roman" w:cs="Times New Roman"/>
          <w:color w:val="000000"/>
          <w:vertAlign w:val="superscript"/>
        </w:rPr>
        <w:t xml:space="preserve"> </w:t>
      </w:r>
      <w:r w:rsidR="00B038BD" w:rsidRPr="00312A21">
        <w:rPr>
          <w:rFonts w:ascii="Times New Roman" w:eastAsia="Times New Roman" w:hAnsi="Times New Roman" w:cs="Times New Roman"/>
          <w:color w:val="000000"/>
        </w:rPr>
        <w:t>When using x-ray radiography or infrared reflectography, s</w:t>
      </w:r>
      <w:r w:rsidR="00AD4BD6" w:rsidRPr="00312A21">
        <w:rPr>
          <w:rFonts w:ascii="Times New Roman" w:eastAsia="Times New Roman" w:hAnsi="Times New Roman" w:cs="Times New Roman"/>
          <w:color w:val="000000"/>
        </w:rPr>
        <w:t xml:space="preserve">mall </w:t>
      </w:r>
      <w:r w:rsidR="009201FB" w:rsidRPr="00312A21">
        <w:rPr>
          <w:rFonts w:ascii="Times New Roman" w:eastAsia="Times New Roman" w:hAnsi="Times New Roman" w:cs="Times New Roman"/>
          <w:color w:val="000000"/>
        </w:rPr>
        <w:t>pieces</w:t>
      </w:r>
      <w:r w:rsidR="00B038BD" w:rsidRPr="00312A21">
        <w:rPr>
          <w:rFonts w:ascii="Times New Roman" w:eastAsia="Times New Roman" w:hAnsi="Times New Roman" w:cs="Times New Roman"/>
          <w:color w:val="000000"/>
        </w:rPr>
        <w:t xml:space="preserve"> </w:t>
      </w:r>
      <w:r w:rsidR="009201FB" w:rsidRPr="00312A21">
        <w:rPr>
          <w:rFonts w:ascii="Times New Roman" w:eastAsia="Times New Roman" w:hAnsi="Times New Roman" w:cs="Times New Roman"/>
          <w:color w:val="000000"/>
        </w:rPr>
        <w:t>are</w:t>
      </w:r>
      <w:r w:rsidR="00AD4BD6" w:rsidRPr="00312A21">
        <w:rPr>
          <w:rFonts w:ascii="Times New Roman" w:eastAsia="Times New Roman" w:hAnsi="Times New Roman" w:cs="Times New Roman"/>
          <w:color w:val="000000"/>
        </w:rPr>
        <w:t xml:space="preserve"> taken fro</w:t>
      </w:r>
      <w:r w:rsidR="00AF2AF3" w:rsidRPr="00312A21">
        <w:rPr>
          <w:rFonts w:ascii="Times New Roman" w:eastAsia="Times New Roman" w:hAnsi="Times New Roman" w:cs="Times New Roman"/>
          <w:color w:val="000000"/>
        </w:rPr>
        <w:t>m the canvas</w:t>
      </w:r>
      <w:r w:rsidR="009201FB" w:rsidRPr="00312A21">
        <w:rPr>
          <w:rFonts w:ascii="Times New Roman" w:eastAsia="Times New Roman" w:hAnsi="Times New Roman" w:cs="Times New Roman"/>
          <w:color w:val="000000"/>
        </w:rPr>
        <w:t xml:space="preserve"> for sampling</w:t>
      </w:r>
      <w:r w:rsidR="008904F6" w:rsidRPr="00312A21">
        <w:rPr>
          <w:rFonts w:ascii="Times New Roman" w:eastAsia="Times New Roman" w:hAnsi="Times New Roman" w:cs="Times New Roman"/>
          <w:color w:val="000000"/>
        </w:rPr>
        <w:t xml:space="preserve"> causing damage to its structural integrity.</w:t>
      </w:r>
    </w:p>
    <w:p w14:paraId="1E7E6F2C" w14:textId="4FD79A0A" w:rsidR="009C6F12" w:rsidRPr="00312A21" w:rsidRDefault="000E5863" w:rsidP="009C6F12">
      <w:pPr>
        <w:spacing w:line="480" w:lineRule="auto"/>
        <w:ind w:firstLine="720"/>
        <w:rPr>
          <w:rFonts w:ascii="Times New Roman" w:eastAsia="Times New Roman" w:hAnsi="Times New Roman" w:cs="Times New Roman"/>
          <w:color w:val="000000"/>
        </w:rPr>
      </w:pPr>
      <w:r w:rsidRPr="00312A21">
        <w:rPr>
          <w:rFonts w:ascii="Times New Roman" w:eastAsia="Times New Roman" w:hAnsi="Times New Roman" w:cs="Times New Roman"/>
          <w:color w:val="000000"/>
        </w:rPr>
        <w:t>C</w:t>
      </w:r>
      <w:r w:rsidR="00AD4BD6" w:rsidRPr="00312A21">
        <w:rPr>
          <w:rFonts w:ascii="Times New Roman" w:eastAsia="Times New Roman" w:hAnsi="Times New Roman" w:cs="Times New Roman"/>
          <w:color w:val="000000"/>
        </w:rPr>
        <w:t xml:space="preserve">ommon multi-spectral imaging techniques require one to subtract the optical </w:t>
      </w:r>
      <w:r w:rsidR="00AF2AF3" w:rsidRPr="00312A21">
        <w:rPr>
          <w:rFonts w:ascii="Times New Roman" w:eastAsia="Times New Roman" w:hAnsi="Times New Roman" w:cs="Times New Roman"/>
          <w:color w:val="000000"/>
        </w:rPr>
        <w:t xml:space="preserve">interference </w:t>
      </w:r>
      <w:r w:rsidR="00AD4BD6" w:rsidRPr="00312A21">
        <w:rPr>
          <w:rFonts w:ascii="Times New Roman" w:eastAsia="Times New Roman" w:hAnsi="Times New Roman" w:cs="Times New Roman"/>
          <w:color w:val="000000"/>
        </w:rPr>
        <w:t>of varnish layers</w:t>
      </w:r>
      <w:r w:rsidR="002E75E4" w:rsidRPr="00312A21">
        <w:rPr>
          <w:rFonts w:ascii="Times New Roman" w:eastAsia="Times New Roman" w:hAnsi="Times New Roman" w:cs="Times New Roman"/>
          <w:color w:val="000000"/>
        </w:rPr>
        <w:t xml:space="preserve">, which are </w:t>
      </w:r>
      <w:r w:rsidR="00AF2AF3" w:rsidRPr="00312A21">
        <w:rPr>
          <w:rFonts w:ascii="Times New Roman" w:eastAsia="Times New Roman" w:hAnsi="Times New Roman" w:cs="Times New Roman"/>
          <w:color w:val="000000"/>
        </w:rPr>
        <w:t>used as a final layer to</w:t>
      </w:r>
      <w:r w:rsidR="002E75E4" w:rsidRPr="00312A21">
        <w:rPr>
          <w:rFonts w:ascii="Times New Roman" w:eastAsia="Times New Roman" w:hAnsi="Times New Roman" w:cs="Times New Roman"/>
          <w:color w:val="000000"/>
        </w:rPr>
        <w:t xml:space="preserve"> </w:t>
      </w:r>
      <w:r w:rsidR="00AF2AF3" w:rsidRPr="00312A21">
        <w:rPr>
          <w:rFonts w:ascii="Times New Roman" w:eastAsia="Times New Roman" w:hAnsi="Times New Roman" w:cs="Times New Roman"/>
          <w:color w:val="000000"/>
        </w:rPr>
        <w:t xml:space="preserve">a painting. </w:t>
      </w:r>
      <w:r w:rsidR="002E75E4" w:rsidRPr="00312A21">
        <w:rPr>
          <w:rFonts w:ascii="Times New Roman" w:eastAsia="Times New Roman" w:hAnsi="Times New Roman" w:cs="Times New Roman"/>
          <w:color w:val="000000"/>
        </w:rPr>
        <w:t xml:space="preserve">Varnishes yellow </w:t>
      </w:r>
      <w:r w:rsidR="00AF2AF3" w:rsidRPr="00312A21">
        <w:rPr>
          <w:rFonts w:ascii="Times New Roman" w:eastAsia="Times New Roman" w:hAnsi="Times New Roman" w:cs="Times New Roman"/>
          <w:color w:val="000000"/>
        </w:rPr>
        <w:t>ov</w:t>
      </w:r>
      <w:r w:rsidR="002E75E4" w:rsidRPr="00312A21">
        <w:rPr>
          <w:rFonts w:ascii="Times New Roman" w:eastAsia="Times New Roman" w:hAnsi="Times New Roman" w:cs="Times New Roman"/>
          <w:color w:val="000000"/>
        </w:rPr>
        <w:t>ertime as they age,</w:t>
      </w:r>
      <w:r w:rsidR="00692CED" w:rsidRPr="00312A21">
        <w:rPr>
          <w:rFonts w:ascii="Times New Roman" w:eastAsia="Times New Roman" w:hAnsi="Times New Roman" w:cs="Times New Roman"/>
          <w:color w:val="000000"/>
        </w:rPr>
        <w:t xml:space="preserve"> which leads to cracking on the surface due to expansion.</w:t>
      </w:r>
      <w:r w:rsidR="002E75E4" w:rsidRPr="00312A21">
        <w:rPr>
          <w:rFonts w:ascii="Times New Roman" w:eastAsia="Times New Roman" w:hAnsi="Times New Roman" w:cs="Times New Roman"/>
          <w:color w:val="000000"/>
        </w:rPr>
        <w:t xml:space="preserve"> OCT provides curators a method to </w:t>
      </w:r>
      <w:r w:rsidR="00692CED" w:rsidRPr="00312A21">
        <w:rPr>
          <w:rFonts w:ascii="Times New Roman" w:eastAsia="Times New Roman" w:hAnsi="Times New Roman" w:cs="Times New Roman"/>
          <w:color w:val="000000"/>
        </w:rPr>
        <w:t>determine the optical thickness of the surface.</w:t>
      </w:r>
      <w:sdt>
        <w:sdtPr>
          <w:rPr>
            <w:rFonts w:ascii="Times New Roman" w:eastAsia="Times New Roman" w:hAnsi="Times New Roman" w:cs="Times New Roman"/>
            <w:color w:val="000000"/>
            <w:vertAlign w:val="superscript"/>
          </w:rPr>
          <w:tag w:val="MENDELEY_CITATION_v3_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"/>
          <w:id w:val="653721570"/>
          <w:placeholder>
            <w:docPart w:val="DefaultPlaceholder_-1854013440"/>
          </w:placeholder>
        </w:sdtPr>
        <w:sdtEndPr/>
        <w:sdtContent>
          <w:r w:rsidR="00BA3EC9" w:rsidRPr="00312A21">
            <w:rPr>
              <w:rFonts w:ascii="Times New Roman" w:eastAsia="Times New Roman" w:hAnsi="Times New Roman" w:cs="Times New Roman"/>
              <w:color w:val="000000"/>
              <w:vertAlign w:val="superscript"/>
            </w:rPr>
            <w:t>2</w:t>
          </w:r>
        </w:sdtContent>
      </w:sdt>
      <w:r w:rsidR="00692CED" w:rsidRPr="00312A21">
        <w:rPr>
          <w:rFonts w:ascii="Times New Roman" w:eastAsia="Times New Roman" w:hAnsi="Times New Roman" w:cs="Times New Roman"/>
          <w:color w:val="000000"/>
        </w:rPr>
        <w:t xml:space="preserve"> </w:t>
      </w:r>
    </w:p>
    <w:p w14:paraId="28807EFD" w14:textId="143898D8" w:rsidR="00FF4A70" w:rsidRPr="00312A21" w:rsidRDefault="00D21242" w:rsidP="00655B5D">
      <w:pPr>
        <w:spacing w:line="480" w:lineRule="auto"/>
        <w:ind w:firstLine="720"/>
        <w:rPr>
          <w:rFonts w:ascii="Times New Roman" w:eastAsia="Times New Roman" w:hAnsi="Times New Roman" w:cs="Times New Roman"/>
          <w:color w:val="000000"/>
        </w:rPr>
      </w:pPr>
      <w:r w:rsidRPr="00312A21">
        <w:rPr>
          <w:rFonts w:ascii="Times New Roman" w:eastAsia="Times New Roman" w:hAnsi="Times New Roman" w:cs="Times New Roman"/>
          <w:color w:val="000000"/>
        </w:rPr>
        <w:t xml:space="preserve">OCT also allows for </w:t>
      </w:r>
      <w:r w:rsidR="00655B5D">
        <w:rPr>
          <w:rFonts w:ascii="Times New Roman" w:eastAsia="Times New Roman" w:hAnsi="Times New Roman" w:cs="Times New Roman"/>
          <w:color w:val="000000"/>
        </w:rPr>
        <w:t xml:space="preserve">examination of the underdrawings and varnish layers to be observed. </w:t>
      </w:r>
      <w:r w:rsidRPr="00312A21">
        <w:rPr>
          <w:rFonts w:ascii="Times New Roman" w:eastAsia="Times New Roman" w:hAnsi="Times New Roman" w:cs="Times New Roman"/>
          <w:color w:val="000000"/>
        </w:rPr>
        <w:t xml:space="preserve">These </w:t>
      </w:r>
      <w:r w:rsidR="00674E5D" w:rsidRPr="00312A21">
        <w:rPr>
          <w:rFonts w:ascii="Times New Roman" w:eastAsia="Times New Roman" w:hAnsi="Times New Roman" w:cs="Times New Roman"/>
          <w:color w:val="000000"/>
        </w:rPr>
        <w:t xml:space="preserve">underdrawings give insight into the artist’s intent for the </w:t>
      </w:r>
      <w:r w:rsidR="000E5863" w:rsidRPr="00312A21">
        <w:rPr>
          <w:rFonts w:ascii="Times New Roman" w:eastAsia="Times New Roman" w:hAnsi="Times New Roman" w:cs="Times New Roman"/>
          <w:color w:val="000000"/>
        </w:rPr>
        <w:t>painting and</w:t>
      </w:r>
      <w:r w:rsidR="00674E5D" w:rsidRPr="00312A21">
        <w:rPr>
          <w:rFonts w:ascii="Times New Roman" w:eastAsia="Times New Roman" w:hAnsi="Times New Roman" w:cs="Times New Roman"/>
          <w:color w:val="000000"/>
        </w:rPr>
        <w:t xml:space="preserve"> provide historical context.</w:t>
      </w:r>
      <w:r w:rsidR="00655B5D">
        <w:rPr>
          <w:rFonts w:ascii="Times New Roman" w:eastAsia="Times New Roman" w:hAnsi="Times New Roman" w:cs="Times New Roman"/>
          <w:color w:val="000000"/>
        </w:rPr>
        <w:t xml:space="preserve"> The two canvases sampled from </w:t>
      </w:r>
      <w:proofErr w:type="gramStart"/>
      <w:r w:rsidR="00655B5D">
        <w:rPr>
          <w:rFonts w:ascii="Times New Roman" w:eastAsia="Times New Roman" w:hAnsi="Times New Roman" w:cs="Times New Roman"/>
          <w:color w:val="000000"/>
        </w:rPr>
        <w:t>Targowski</w:t>
      </w:r>
      <w:proofErr w:type="gramEnd"/>
      <w:r w:rsidR="00655B5D">
        <w:rPr>
          <w:rFonts w:ascii="Times New Roman" w:eastAsia="Times New Roman" w:hAnsi="Times New Roman" w:cs="Times New Roman"/>
          <w:color w:val="000000"/>
        </w:rPr>
        <w:t xml:space="preserve"> </w:t>
      </w:r>
      <w:r w:rsidR="00315D57" w:rsidRPr="00312A21">
        <w:rPr>
          <w:rFonts w:ascii="Times New Roman" w:eastAsia="Times New Roman" w:hAnsi="Times New Roman" w:cs="Times New Roman"/>
          <w:color w:val="000000"/>
        </w:rPr>
        <w:t>and their results suggest that OCT</w:t>
      </w:r>
      <w:r w:rsidR="00655B5D">
        <w:rPr>
          <w:rFonts w:ascii="Times New Roman" w:eastAsia="Times New Roman" w:hAnsi="Times New Roman" w:cs="Times New Roman"/>
          <w:color w:val="000000"/>
        </w:rPr>
        <w:t xml:space="preserve"> is a promising method of data collection in art conservation applications. </w:t>
      </w:r>
    </w:p>
    <w:p w14:paraId="592C8172" w14:textId="77777777" w:rsidR="00FF4A70" w:rsidRPr="00312A21" w:rsidRDefault="00FF4A70" w:rsidP="00FF4A70">
      <w:pPr>
        <w:spacing w:line="480" w:lineRule="auto"/>
        <w:rPr>
          <w:rFonts w:ascii="Times New Roman" w:eastAsia="Times New Roman" w:hAnsi="Times New Roman" w:cs="Times New Roman"/>
          <w:color w:val="000000"/>
        </w:rPr>
      </w:pPr>
    </w:p>
    <w:p w14:paraId="08D1BAEC" w14:textId="77777777" w:rsidR="00FF4A70" w:rsidRPr="00312A21" w:rsidRDefault="00FF4A70" w:rsidP="00FF4A70">
      <w:pPr>
        <w:spacing w:line="480" w:lineRule="auto"/>
        <w:rPr>
          <w:rFonts w:ascii="Times New Roman" w:eastAsia="Times New Roman" w:hAnsi="Times New Roman" w:cs="Times New Roman"/>
          <w:color w:val="000000"/>
        </w:rPr>
      </w:pPr>
    </w:p>
    <w:p w14:paraId="63045CB0" w14:textId="1B6EE847" w:rsidR="00F401E9" w:rsidRPr="00312A21" w:rsidRDefault="00FF4A70" w:rsidP="00FF4A70">
      <w:pPr>
        <w:spacing w:line="480" w:lineRule="auto"/>
        <w:rPr>
          <w:rFonts w:ascii="Times New Roman" w:eastAsia="Times New Roman" w:hAnsi="Times New Roman" w:cs="Times New Roman"/>
          <w:color w:val="000000"/>
        </w:rPr>
      </w:pPr>
      <w:r w:rsidRPr="00312A21">
        <w:rPr>
          <w:rFonts w:ascii="Times New Roman" w:eastAsia="Times New Roman" w:hAnsi="Times New Roman" w:cs="Times New Roman"/>
          <w:color w:val="000000"/>
        </w:rPr>
        <w:lastRenderedPageBreak/>
        <w:t>T</w:t>
      </w:r>
      <w:r w:rsidR="0031559D" w:rsidRPr="00312A21">
        <w:rPr>
          <w:rFonts w:ascii="Times New Roman" w:eastAsia="Times New Roman" w:hAnsi="Times New Roman" w:cs="Times New Roman"/>
          <w:color w:val="000000"/>
        </w:rPr>
        <w:t xml:space="preserve">heory </w:t>
      </w:r>
    </w:p>
    <w:p w14:paraId="162D3868" w14:textId="530BB178" w:rsidR="005272F9" w:rsidRPr="00312A21" w:rsidRDefault="005272F9" w:rsidP="00F401E9">
      <w:pPr>
        <w:spacing w:line="480" w:lineRule="auto"/>
        <w:rPr>
          <w:rFonts w:ascii="Times New Roman" w:eastAsia="Times New Roman" w:hAnsi="Times New Roman" w:cs="Times New Roman"/>
          <w:color w:val="000000"/>
        </w:rPr>
      </w:pPr>
      <w:r w:rsidRPr="00312A21">
        <w:rPr>
          <w:rFonts w:ascii="Times New Roman" w:eastAsia="Times New Roman" w:hAnsi="Times New Roman" w:cs="Times New Roman"/>
          <w:color w:val="000000"/>
        </w:rPr>
        <w:t xml:space="preserve">     </w:t>
      </w:r>
      <w:r w:rsidR="00DA50DA" w:rsidRPr="00312A21">
        <w:rPr>
          <w:rFonts w:ascii="Times New Roman" w:eastAsia="Times New Roman" w:hAnsi="Times New Roman" w:cs="Times New Roman"/>
          <w:color w:val="000000"/>
        </w:rPr>
        <w:t xml:space="preserve">In an OCT reading, </w:t>
      </w:r>
      <w:r w:rsidR="00A554FD" w:rsidRPr="00312A21">
        <w:rPr>
          <w:rFonts w:ascii="Times New Roman" w:eastAsia="Times New Roman" w:hAnsi="Times New Roman" w:cs="Times New Roman"/>
          <w:color w:val="000000"/>
        </w:rPr>
        <w:t xml:space="preserve">the light has a narrow frequency bandwidth and the source of it stems from a laser with low temporal coherence but high spatial coherence. This light is pointed toward the surface of the canvas, and the recombination of the reflected light with the reference light yields an interferogram with a z axis. </w:t>
      </w:r>
      <w:r w:rsidR="00DA50DA" w:rsidRPr="00312A21">
        <w:rPr>
          <w:rFonts w:ascii="Times New Roman" w:eastAsia="Times New Roman" w:hAnsi="Times New Roman" w:cs="Times New Roman"/>
          <w:color w:val="000000"/>
        </w:rPr>
        <w:t>When the tw</w:t>
      </w:r>
      <w:r w:rsidR="0037288B" w:rsidRPr="00312A21">
        <w:rPr>
          <w:rFonts w:ascii="Times New Roman" w:eastAsia="Times New Roman" w:hAnsi="Times New Roman" w:cs="Times New Roman"/>
          <w:color w:val="000000"/>
        </w:rPr>
        <w:t>o l</w:t>
      </w:r>
      <w:r w:rsidR="00DA50DA" w:rsidRPr="00312A21">
        <w:rPr>
          <w:rFonts w:ascii="Times New Roman" w:eastAsia="Times New Roman" w:hAnsi="Times New Roman" w:cs="Times New Roman"/>
          <w:color w:val="000000"/>
        </w:rPr>
        <w:t>ight beams interact, the path lengths are within a few microns of each other</w:t>
      </w:r>
      <w:r w:rsidR="0037288B" w:rsidRPr="00312A21">
        <w:rPr>
          <w:rFonts w:ascii="Times New Roman" w:eastAsia="Times New Roman" w:hAnsi="Times New Roman" w:cs="Times New Roman"/>
          <w:color w:val="000000"/>
        </w:rPr>
        <w:t>, which allow</w:t>
      </w:r>
      <w:r w:rsidR="008904F6" w:rsidRPr="00312A21">
        <w:rPr>
          <w:rFonts w:ascii="Times New Roman" w:eastAsia="Times New Roman" w:hAnsi="Times New Roman" w:cs="Times New Roman"/>
          <w:color w:val="000000"/>
        </w:rPr>
        <w:t>s</w:t>
      </w:r>
      <w:r w:rsidR="0037288B" w:rsidRPr="00312A21">
        <w:rPr>
          <w:rFonts w:ascii="Times New Roman" w:eastAsia="Times New Roman" w:hAnsi="Times New Roman" w:cs="Times New Roman"/>
          <w:color w:val="000000"/>
        </w:rPr>
        <w:t xml:space="preserve"> for the z axis to image to depths in the micrometer range. </w:t>
      </w:r>
      <w:sdt>
        <w:sdtPr>
          <w:rPr>
            <w:rFonts w:ascii="Times New Roman" w:eastAsia="Times New Roman" w:hAnsi="Times New Roman" w:cs="Times New Roman"/>
            <w:color w:val="000000"/>
            <w:vertAlign w:val="superscript"/>
          </w:rPr>
          <w:tag w:val="MENDELEY_CITATION_v3_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"/>
          <w:id w:val="1369577947"/>
          <w:placeholder>
            <w:docPart w:val="DefaultPlaceholder_-1854013440"/>
          </w:placeholder>
        </w:sdtPr>
        <w:sdtContent>
          <w:r w:rsidR="00BA3EC9" w:rsidRPr="00312A21">
            <w:rPr>
              <w:rFonts w:ascii="Times New Roman" w:eastAsia="Times New Roman" w:hAnsi="Times New Roman" w:cs="Times New Roman"/>
              <w:color w:val="000000"/>
              <w:vertAlign w:val="superscript"/>
            </w:rPr>
            <w:t>1</w:t>
          </w:r>
        </w:sdtContent>
      </w:sdt>
    </w:p>
    <w:p w14:paraId="69A9FB03" w14:textId="4E988225" w:rsidR="00E91991" w:rsidRPr="00312A21" w:rsidRDefault="005272F9" w:rsidP="00F401E9">
      <w:pPr>
        <w:spacing w:line="480" w:lineRule="auto"/>
        <w:rPr>
          <w:rFonts w:ascii="Times New Roman" w:eastAsia="Times New Roman" w:hAnsi="Times New Roman" w:cs="Times New Roman"/>
          <w:color w:val="000000"/>
        </w:rPr>
      </w:pPr>
      <w:r w:rsidRPr="00312A21">
        <w:rPr>
          <w:rFonts w:ascii="Times New Roman" w:eastAsia="Times New Roman" w:hAnsi="Times New Roman" w:cs="Times New Roman"/>
          <w:color w:val="000000"/>
        </w:rPr>
        <w:t xml:space="preserve">     </w:t>
      </w:r>
      <w:r w:rsidR="0037288B" w:rsidRPr="00312A21">
        <w:rPr>
          <w:rFonts w:ascii="Times New Roman" w:eastAsia="Times New Roman" w:hAnsi="Times New Roman" w:cs="Times New Roman"/>
          <w:color w:val="000000"/>
        </w:rPr>
        <w:t>T</w:t>
      </w:r>
      <w:r w:rsidR="00E91991" w:rsidRPr="00312A21">
        <w:rPr>
          <w:rFonts w:ascii="Times New Roman" w:eastAsia="Times New Roman" w:hAnsi="Times New Roman" w:cs="Times New Roman"/>
          <w:color w:val="000000"/>
        </w:rPr>
        <w:t xml:space="preserve">he laser had a wavelength of 845 nm with a </w:t>
      </w:r>
      <m:oMath>
        <m:r>
          <m:rPr>
            <m:sty m:val="p"/>
          </m:rPr>
          <w:rPr>
            <w:rFonts w:ascii="Cambria Math" w:eastAsia="Times New Roman" w:hAnsi="Cambria Math" w:cs="Times New Roman"/>
            <w:color w:val="000000"/>
          </w:rPr>
          <m:t>Δ</m:t>
        </m:r>
        <m:sSub>
          <m:sSubPr>
            <m:ctrlPr>
              <w:rPr>
                <w:rFonts w:ascii="Cambria Math" w:eastAsia="Times New Roman" w:hAnsi="Cambria Math" w:cs="Times New Roman"/>
                <w:color w:val="000000"/>
              </w:rPr>
            </m:ctrlPr>
          </m:sSubPr>
          <m:e>
            <m:r>
              <m:rPr>
                <m:sty m:val="p"/>
              </m:rPr>
              <w:rPr>
                <w:rFonts w:ascii="Cambria Math" w:eastAsia="Times New Roman" w:hAnsi="Cambria Math" w:cs="Times New Roman"/>
                <w:color w:val="000000"/>
              </w:rPr>
              <m:t>λ</m:t>
            </m:r>
          </m:e>
          <m:sub>
            <m:r>
              <m:rPr>
                <m:sty m:val="p"/>
              </m:rPr>
              <w:rPr>
                <w:rFonts w:ascii="Cambria Math" w:eastAsia="Times New Roman" w:hAnsi="Cambria Math" w:cs="Times New Roman"/>
                <w:color w:val="000000"/>
              </w:rPr>
              <m:t>FWHM</m:t>
            </m:r>
          </m:sub>
        </m:sSub>
      </m:oMath>
      <w:r w:rsidR="00E91991" w:rsidRPr="00312A21">
        <w:rPr>
          <w:rFonts w:ascii="Times New Roman" w:eastAsia="Times New Roman" w:hAnsi="Times New Roman" w:cs="Times New Roman"/>
          <w:color w:val="000000"/>
        </w:rPr>
        <w:t xml:space="preserve"> of </w:t>
      </w:r>
      <w:r w:rsidR="00262057" w:rsidRPr="00312A21">
        <w:rPr>
          <w:rFonts w:ascii="Times New Roman" w:eastAsia="Times New Roman" w:hAnsi="Times New Roman" w:cs="Times New Roman"/>
          <w:color w:val="000000"/>
        </w:rPr>
        <w:t>107 nm</w:t>
      </w:r>
      <w:r w:rsidR="0037288B" w:rsidRPr="00312A21">
        <w:rPr>
          <w:rFonts w:ascii="Times New Roman" w:eastAsia="Times New Roman" w:hAnsi="Times New Roman" w:cs="Times New Roman"/>
          <w:color w:val="000000"/>
        </w:rPr>
        <w:t>, which is in the near-IR region and low in energy</w:t>
      </w:r>
      <w:r w:rsidR="00262057" w:rsidRPr="00312A21">
        <w:rPr>
          <w:rFonts w:ascii="Times New Roman" w:eastAsia="Times New Roman" w:hAnsi="Times New Roman" w:cs="Times New Roman"/>
          <w:color w:val="000000"/>
        </w:rPr>
        <w:t>.</w:t>
      </w:r>
      <w:sdt>
        <w:sdtPr>
          <w:rPr>
            <w:rFonts w:ascii="Times New Roman" w:eastAsia="Times New Roman" w:hAnsi="Times New Roman" w:cs="Times New Roman"/>
            <w:color w:val="000000"/>
            <w:vertAlign w:val="superscript"/>
          </w:rPr>
          <w:tag w:val="MENDELEY_CITATION_v3_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"/>
          <w:id w:val="302128357"/>
          <w:placeholder>
            <w:docPart w:val="DefaultPlaceholder_-1854013440"/>
          </w:placeholder>
        </w:sdtPr>
        <w:sdtContent>
          <w:r w:rsidR="00BA3EC9" w:rsidRPr="00312A21">
            <w:rPr>
              <w:rFonts w:ascii="Times New Roman" w:eastAsia="Times New Roman" w:hAnsi="Times New Roman" w:cs="Times New Roman"/>
              <w:color w:val="000000"/>
              <w:vertAlign w:val="superscript"/>
            </w:rPr>
            <w:t>1</w:t>
          </w:r>
        </w:sdtContent>
      </w:sdt>
      <w:r w:rsidR="00262057" w:rsidRPr="00312A21">
        <w:rPr>
          <w:rFonts w:ascii="Times New Roman" w:eastAsia="Times New Roman" w:hAnsi="Times New Roman" w:cs="Times New Roman"/>
          <w:color w:val="000000"/>
        </w:rPr>
        <w:t xml:space="preserve"> OCT </w:t>
      </w:r>
      <w:r w:rsidR="004E435E" w:rsidRPr="00312A21">
        <w:rPr>
          <w:rFonts w:ascii="Times New Roman" w:eastAsia="Times New Roman" w:hAnsi="Times New Roman" w:cs="Times New Roman"/>
          <w:color w:val="000000"/>
        </w:rPr>
        <w:t>will not damage the surface</w:t>
      </w:r>
      <w:r w:rsidR="00CC2CDF" w:rsidRPr="00312A21">
        <w:rPr>
          <w:rFonts w:ascii="Times New Roman" w:eastAsia="Times New Roman" w:hAnsi="Times New Roman" w:cs="Times New Roman"/>
          <w:color w:val="000000"/>
        </w:rPr>
        <w:t>,</w:t>
      </w:r>
      <w:r w:rsidR="000C163A" w:rsidRPr="00312A21">
        <w:rPr>
          <w:rFonts w:ascii="Times New Roman" w:eastAsia="Times New Roman" w:hAnsi="Times New Roman" w:cs="Times New Roman"/>
          <w:color w:val="000000"/>
        </w:rPr>
        <w:t xml:space="preserve"> but also allows </w:t>
      </w:r>
      <w:r w:rsidR="00DB6A17" w:rsidRPr="00312A21">
        <w:rPr>
          <w:rFonts w:ascii="Times New Roman" w:eastAsia="Times New Roman" w:hAnsi="Times New Roman" w:cs="Times New Roman"/>
          <w:color w:val="000000"/>
        </w:rPr>
        <w:t>for</w:t>
      </w:r>
      <w:r w:rsidR="000C163A" w:rsidRPr="00312A21">
        <w:rPr>
          <w:rFonts w:ascii="Times New Roman" w:eastAsia="Times New Roman" w:hAnsi="Times New Roman" w:cs="Times New Roman"/>
          <w:color w:val="000000"/>
        </w:rPr>
        <w:t xml:space="preserve"> penetrat</w:t>
      </w:r>
      <w:r w:rsidR="00DB6A17" w:rsidRPr="00312A21">
        <w:rPr>
          <w:rFonts w:ascii="Times New Roman" w:eastAsia="Times New Roman" w:hAnsi="Times New Roman" w:cs="Times New Roman"/>
          <w:color w:val="000000"/>
        </w:rPr>
        <w:t xml:space="preserve">ion </w:t>
      </w:r>
      <w:r w:rsidR="000C163A" w:rsidRPr="00312A21">
        <w:rPr>
          <w:rFonts w:ascii="Times New Roman" w:eastAsia="Times New Roman" w:hAnsi="Times New Roman" w:cs="Times New Roman"/>
          <w:color w:val="000000"/>
        </w:rPr>
        <w:t>through the pain</w:t>
      </w:r>
      <w:r w:rsidR="004B0150" w:rsidRPr="00312A21">
        <w:rPr>
          <w:rFonts w:ascii="Times New Roman" w:eastAsia="Times New Roman" w:hAnsi="Times New Roman" w:cs="Times New Roman"/>
          <w:color w:val="000000"/>
        </w:rPr>
        <w:t>t</w:t>
      </w:r>
      <w:r w:rsidR="000C163A" w:rsidRPr="00312A21">
        <w:rPr>
          <w:rFonts w:ascii="Times New Roman" w:eastAsia="Times New Roman" w:hAnsi="Times New Roman" w:cs="Times New Roman"/>
          <w:color w:val="000000"/>
        </w:rPr>
        <w:t>,</w:t>
      </w:r>
      <w:r w:rsidR="00CC2CDF" w:rsidRPr="00312A21">
        <w:rPr>
          <w:rFonts w:ascii="Times New Roman" w:eastAsia="Times New Roman" w:hAnsi="Times New Roman" w:cs="Times New Roman"/>
          <w:color w:val="000000"/>
        </w:rPr>
        <w:t xml:space="preserve"> </w:t>
      </w:r>
      <w:r w:rsidR="004E435E" w:rsidRPr="00312A21">
        <w:rPr>
          <w:rFonts w:ascii="Times New Roman" w:eastAsia="Times New Roman" w:hAnsi="Times New Roman" w:cs="Times New Roman"/>
          <w:color w:val="000000"/>
        </w:rPr>
        <w:t>making it</w:t>
      </w:r>
      <w:r w:rsidR="00CC2CDF" w:rsidRPr="00312A21">
        <w:rPr>
          <w:rFonts w:ascii="Times New Roman" w:eastAsia="Times New Roman" w:hAnsi="Times New Roman" w:cs="Times New Roman"/>
          <w:color w:val="000000"/>
        </w:rPr>
        <w:t xml:space="preserve"> an</w:t>
      </w:r>
      <w:r w:rsidR="004E435E" w:rsidRPr="00312A21">
        <w:rPr>
          <w:rFonts w:ascii="Times New Roman" w:eastAsia="Times New Roman" w:hAnsi="Times New Roman" w:cs="Times New Roman"/>
          <w:color w:val="000000"/>
        </w:rPr>
        <w:t xml:space="preserve"> </w:t>
      </w:r>
      <w:r w:rsidR="00CC2CDF" w:rsidRPr="00312A21">
        <w:rPr>
          <w:rFonts w:ascii="Times New Roman" w:eastAsia="Times New Roman" w:hAnsi="Times New Roman" w:cs="Times New Roman"/>
          <w:color w:val="000000"/>
        </w:rPr>
        <w:t xml:space="preserve">obvious </w:t>
      </w:r>
      <w:r w:rsidR="004E435E" w:rsidRPr="00312A21">
        <w:rPr>
          <w:rFonts w:ascii="Times New Roman" w:eastAsia="Times New Roman" w:hAnsi="Times New Roman" w:cs="Times New Roman"/>
          <w:color w:val="000000"/>
        </w:rPr>
        <w:t xml:space="preserve">choice for conservationists. </w:t>
      </w:r>
      <w:r w:rsidR="001F64E6" w:rsidRPr="00312A21">
        <w:rPr>
          <w:rFonts w:ascii="Times New Roman" w:eastAsia="Times New Roman" w:hAnsi="Times New Roman" w:cs="Times New Roman"/>
          <w:color w:val="000000"/>
        </w:rPr>
        <w:t xml:space="preserve">IR absorption </w:t>
      </w:r>
      <w:r w:rsidR="002F73D3" w:rsidRPr="00312A21">
        <w:rPr>
          <w:rFonts w:ascii="Times New Roman" w:eastAsia="Times New Roman" w:hAnsi="Times New Roman" w:cs="Times New Roman"/>
          <w:color w:val="000000"/>
        </w:rPr>
        <w:t>occurs when the electric field vector and the molecular dipol</w:t>
      </w:r>
      <w:r w:rsidR="00C76186" w:rsidRPr="00312A21">
        <w:rPr>
          <w:rFonts w:ascii="Times New Roman" w:eastAsia="Times New Roman" w:hAnsi="Times New Roman" w:cs="Times New Roman"/>
          <w:color w:val="000000"/>
        </w:rPr>
        <w:t>e i</w:t>
      </w:r>
      <w:r w:rsidR="002F73D3" w:rsidRPr="00312A21">
        <w:rPr>
          <w:rFonts w:ascii="Times New Roman" w:eastAsia="Times New Roman" w:hAnsi="Times New Roman" w:cs="Times New Roman"/>
          <w:color w:val="000000"/>
        </w:rPr>
        <w:t>nteract with each other</w:t>
      </w:r>
      <w:r w:rsidR="007D1669" w:rsidRPr="00312A21">
        <w:rPr>
          <w:rFonts w:ascii="Times New Roman" w:eastAsia="Times New Roman" w:hAnsi="Times New Roman" w:cs="Times New Roman"/>
          <w:color w:val="000000"/>
        </w:rPr>
        <w:t>.</w:t>
      </w:r>
      <w:sdt>
        <w:sdtPr>
          <w:rPr>
            <w:rFonts w:ascii="Times New Roman" w:eastAsia="Times New Roman" w:hAnsi="Times New Roman" w:cs="Times New Roman"/>
            <w:color w:val="000000"/>
            <w:vertAlign w:val="superscript"/>
          </w:rPr>
          <w:tag w:val="MENDELEY_CITATION_v3_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"/>
          <w:id w:val="-1263221706"/>
          <w:placeholder>
            <w:docPart w:val="DefaultPlaceholder_-1854013440"/>
          </w:placeholder>
        </w:sdtPr>
        <w:sdtContent>
          <w:r w:rsidR="00BA3EC9" w:rsidRPr="00312A21">
            <w:rPr>
              <w:rFonts w:ascii="Times New Roman" w:eastAsia="Times New Roman" w:hAnsi="Times New Roman" w:cs="Times New Roman"/>
              <w:color w:val="000000"/>
              <w:vertAlign w:val="superscript"/>
            </w:rPr>
            <w:t>3</w:t>
          </w:r>
        </w:sdtContent>
      </w:sdt>
      <w:r w:rsidR="007D1669" w:rsidRPr="00312A21">
        <w:rPr>
          <w:rFonts w:ascii="Times New Roman" w:eastAsia="Times New Roman" w:hAnsi="Times New Roman" w:cs="Times New Roman"/>
          <w:color w:val="000000"/>
        </w:rPr>
        <w:t xml:space="preserve"> </w:t>
      </w:r>
      <w:r w:rsidR="00866D64" w:rsidRPr="00312A21">
        <w:rPr>
          <w:rFonts w:ascii="Times New Roman" w:eastAsia="Times New Roman" w:hAnsi="Times New Roman" w:cs="Times New Roman"/>
          <w:color w:val="000000"/>
        </w:rPr>
        <w:t>To</w:t>
      </w:r>
      <w:r w:rsidR="007D1669" w:rsidRPr="00312A21">
        <w:rPr>
          <w:rFonts w:ascii="Times New Roman" w:eastAsia="Times New Roman" w:hAnsi="Times New Roman" w:cs="Times New Roman"/>
          <w:color w:val="000000"/>
        </w:rPr>
        <w:t xml:space="preserve"> maximize the absorption of a surface, </w:t>
      </w:r>
      <w:r w:rsidR="004A192A" w:rsidRPr="00312A21">
        <w:rPr>
          <w:rFonts w:ascii="Times New Roman" w:eastAsia="Times New Roman" w:hAnsi="Times New Roman" w:cs="Times New Roman"/>
          <w:color w:val="000000"/>
        </w:rPr>
        <w:t>the electric field and dipole mome</w:t>
      </w:r>
      <w:r w:rsidR="00DB6A17" w:rsidRPr="00312A21">
        <w:rPr>
          <w:rFonts w:ascii="Times New Roman" w:eastAsia="Times New Roman" w:hAnsi="Times New Roman" w:cs="Times New Roman"/>
          <w:color w:val="000000"/>
        </w:rPr>
        <w:t>nt</w:t>
      </w:r>
      <w:r w:rsidR="004A192A" w:rsidRPr="00312A21">
        <w:rPr>
          <w:rFonts w:ascii="Times New Roman" w:eastAsia="Times New Roman" w:hAnsi="Times New Roman" w:cs="Times New Roman"/>
          <w:color w:val="000000"/>
        </w:rPr>
        <w:t xml:space="preserve"> vectors must be parallel; </w:t>
      </w:r>
      <w:r w:rsidR="007C3B3C" w:rsidRPr="00312A21">
        <w:rPr>
          <w:rFonts w:ascii="Times New Roman" w:eastAsia="Times New Roman" w:hAnsi="Times New Roman" w:cs="Times New Roman"/>
          <w:color w:val="000000"/>
        </w:rPr>
        <w:t>the</w:t>
      </w:r>
      <w:r w:rsidR="00D61639" w:rsidRPr="00312A21">
        <w:rPr>
          <w:rFonts w:ascii="Times New Roman" w:eastAsia="Times New Roman" w:hAnsi="Times New Roman" w:cs="Times New Roman"/>
          <w:color w:val="000000"/>
        </w:rPr>
        <w:t xml:space="preserve"> polarization is the</w:t>
      </w:r>
      <w:r w:rsidR="007C3B3C" w:rsidRPr="00312A21">
        <w:rPr>
          <w:rFonts w:ascii="Times New Roman" w:eastAsia="Times New Roman" w:hAnsi="Times New Roman" w:cs="Times New Roman"/>
          <w:color w:val="000000"/>
        </w:rPr>
        <w:t xml:space="preserve"> direction</w:t>
      </w:r>
      <w:r w:rsidR="00866D64" w:rsidRPr="00312A21">
        <w:rPr>
          <w:rFonts w:ascii="Times New Roman" w:eastAsia="Times New Roman" w:hAnsi="Times New Roman" w:cs="Times New Roman"/>
          <w:color w:val="000000"/>
        </w:rPr>
        <w:t xml:space="preserve"> </w:t>
      </w:r>
      <w:r w:rsidR="004B0150" w:rsidRPr="00312A21">
        <w:rPr>
          <w:rFonts w:ascii="Times New Roman" w:eastAsia="Times New Roman" w:hAnsi="Times New Roman" w:cs="Times New Roman"/>
          <w:color w:val="000000"/>
        </w:rPr>
        <w:t xml:space="preserve">in which </w:t>
      </w:r>
      <w:r w:rsidR="007C3B3C" w:rsidRPr="00312A21">
        <w:rPr>
          <w:rFonts w:ascii="Times New Roman" w:eastAsia="Times New Roman" w:hAnsi="Times New Roman" w:cs="Times New Roman"/>
          <w:color w:val="000000"/>
        </w:rPr>
        <w:t xml:space="preserve">the </w:t>
      </w:r>
      <w:r w:rsidR="00D61639" w:rsidRPr="00312A21">
        <w:rPr>
          <w:rFonts w:ascii="Times New Roman" w:eastAsia="Times New Roman" w:hAnsi="Times New Roman" w:cs="Times New Roman"/>
          <w:color w:val="000000"/>
        </w:rPr>
        <w:t xml:space="preserve">electric or magnetic </w:t>
      </w:r>
      <w:r w:rsidR="007C3B3C" w:rsidRPr="00312A21">
        <w:rPr>
          <w:rFonts w:ascii="Times New Roman" w:eastAsia="Times New Roman" w:hAnsi="Times New Roman" w:cs="Times New Roman"/>
          <w:color w:val="000000"/>
        </w:rPr>
        <w:t>field</w:t>
      </w:r>
      <w:r w:rsidR="00D61639" w:rsidRPr="00312A21">
        <w:rPr>
          <w:rFonts w:ascii="Times New Roman" w:eastAsia="Times New Roman" w:hAnsi="Times New Roman" w:cs="Times New Roman"/>
          <w:color w:val="000000"/>
        </w:rPr>
        <w:t xml:space="preserve">s oscillate. </w:t>
      </w:r>
      <w:sdt>
        <w:sdtPr>
          <w:rPr>
            <w:rFonts w:ascii="Times New Roman" w:eastAsia="Times New Roman" w:hAnsi="Times New Roman" w:cs="Times New Roman"/>
            <w:color w:val="000000"/>
            <w:vertAlign w:val="superscript"/>
          </w:rPr>
          <w:tag w:val="MENDELEY_CITATION_v3_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"/>
          <w:id w:val="-836069500"/>
          <w:placeholder>
            <w:docPart w:val="DefaultPlaceholder_-1854013440"/>
          </w:placeholder>
        </w:sdtPr>
        <w:sdtContent>
          <w:r w:rsidR="00BA3EC9" w:rsidRPr="00312A21">
            <w:rPr>
              <w:rFonts w:ascii="Times New Roman" w:eastAsia="Times New Roman" w:hAnsi="Times New Roman" w:cs="Times New Roman"/>
              <w:color w:val="000000"/>
              <w:vertAlign w:val="superscript"/>
            </w:rPr>
            <w:t>4</w:t>
          </w:r>
        </w:sdtContent>
      </w:sdt>
    </w:p>
    <w:p w14:paraId="4BA06ED0" w14:textId="2F26A074" w:rsidR="003B5B47" w:rsidRPr="00312A21" w:rsidRDefault="00E91991" w:rsidP="00F401E9">
      <w:pPr>
        <w:spacing w:line="480" w:lineRule="auto"/>
        <w:rPr>
          <w:rFonts w:ascii="Times New Roman" w:eastAsia="Times New Roman" w:hAnsi="Times New Roman" w:cs="Times New Roman"/>
          <w:color w:val="000000"/>
        </w:rPr>
      </w:pPr>
      <w:r w:rsidRPr="00312A21">
        <w:rPr>
          <w:rFonts w:ascii="Times New Roman" w:eastAsia="Times New Roman" w:hAnsi="Times New Roman" w:cs="Times New Roman"/>
          <w:color w:val="000000"/>
        </w:rPr>
        <w:t xml:space="preserve">     </w:t>
      </w:r>
      <w:r w:rsidRPr="00312A21">
        <w:rPr>
          <w:rFonts w:ascii="Times New Roman" w:eastAsia="Times New Roman" w:hAnsi="Times New Roman" w:cs="Times New Roman"/>
          <w:color w:val="000000"/>
        </w:rPr>
        <w:t xml:space="preserve">Interference </w:t>
      </w:r>
      <w:r w:rsidR="00AF2AF3" w:rsidRPr="00312A21">
        <w:rPr>
          <w:rFonts w:ascii="Times New Roman" w:eastAsia="Times New Roman" w:hAnsi="Times New Roman" w:cs="Times New Roman"/>
          <w:color w:val="000000"/>
        </w:rPr>
        <w:t>describes th</w:t>
      </w:r>
      <w:r w:rsidRPr="00312A21">
        <w:rPr>
          <w:rFonts w:ascii="Times New Roman" w:eastAsia="Times New Roman" w:hAnsi="Times New Roman" w:cs="Times New Roman"/>
          <w:color w:val="000000"/>
        </w:rPr>
        <w:t xml:space="preserve">e relationship between both electromagnetic waves in the setup: they superimpose to form a vector wave of greater amplitude upon hitting the sample. </w:t>
      </w:r>
      <w:r w:rsidRPr="00312A21">
        <w:rPr>
          <w:rFonts w:ascii="Times New Roman" w:eastAsia="Times New Roman" w:hAnsi="Times New Roman" w:cs="Times New Roman"/>
          <w:color w:val="000000"/>
        </w:rPr>
        <w:t xml:space="preserve">When the two light sources interfere with each other fringes of contrasting light and dark patches appear that allow for the interference to be measured. </w:t>
      </w:r>
      <w:sdt>
        <w:sdtPr>
          <w:rPr>
            <w:rFonts w:ascii="Times New Roman" w:eastAsia="Times New Roman" w:hAnsi="Times New Roman" w:cs="Times New Roman"/>
            <w:color w:val="000000"/>
            <w:vertAlign w:val="superscript"/>
          </w:rPr>
          <w:tag w:val="MENDELEY_CITATION_v3_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"/>
          <w:id w:val="-898668282"/>
          <w:placeholder>
            <w:docPart w:val="DefaultPlaceholder_-1854013440"/>
          </w:placeholder>
        </w:sdtPr>
        <w:sdtContent>
          <w:r w:rsidR="00BA3EC9" w:rsidRPr="00312A21">
            <w:rPr>
              <w:rFonts w:ascii="Times New Roman" w:eastAsia="Times New Roman" w:hAnsi="Times New Roman" w:cs="Times New Roman"/>
              <w:color w:val="000000"/>
              <w:vertAlign w:val="superscript"/>
            </w:rPr>
            <w:t>5</w:t>
          </w:r>
        </w:sdtContent>
      </w:sdt>
      <w:r w:rsidR="00BA085C" w:rsidRPr="00312A21">
        <w:rPr>
          <w:rFonts w:ascii="Times New Roman" w:eastAsia="Times New Roman" w:hAnsi="Times New Roman" w:cs="Times New Roman"/>
          <w:color w:val="000000"/>
        </w:rPr>
        <w:t>Interference between the reference and object arms in OCT produces the signal for the cross section.</w:t>
      </w:r>
    </w:p>
    <w:p w14:paraId="097FD8FE" w14:textId="6B9C16FC" w:rsidR="00670FDD" w:rsidRPr="00312A21" w:rsidRDefault="00262057" w:rsidP="00F401E9">
      <w:pPr>
        <w:spacing w:line="480" w:lineRule="auto"/>
        <w:rPr>
          <w:ins w:id="0" w:author="Feldman, Gabrielle" w:date="2021-12-12T20:31:00Z"/>
          <w:rFonts w:ascii="Times New Roman" w:eastAsia="Times New Roman" w:hAnsi="Times New Roman" w:cs="Times New Roman"/>
          <w:color w:val="000000"/>
        </w:rPr>
      </w:pPr>
      <w:r w:rsidRPr="00312A21">
        <w:rPr>
          <w:rFonts w:ascii="Times New Roman" w:eastAsia="Times New Roman" w:hAnsi="Times New Roman" w:cs="Times New Roman"/>
          <w:color w:val="000000"/>
        </w:rPr>
        <w:t xml:space="preserve">     </w:t>
      </w:r>
      <w:r w:rsidR="0037288B" w:rsidRPr="00312A21">
        <w:rPr>
          <w:rFonts w:ascii="Times New Roman" w:eastAsia="Times New Roman" w:hAnsi="Times New Roman" w:cs="Times New Roman"/>
          <w:color w:val="000000"/>
        </w:rPr>
        <w:t xml:space="preserve">The final interaction this measurement relies on is reflectance, which is a </w:t>
      </w:r>
      <w:r w:rsidR="004B0150" w:rsidRPr="00312A21">
        <w:rPr>
          <w:rFonts w:ascii="Times New Roman" w:eastAsia="Times New Roman" w:hAnsi="Times New Roman" w:cs="Times New Roman"/>
          <w:color w:val="000000"/>
        </w:rPr>
        <w:t>measure of how</w:t>
      </w:r>
      <w:r w:rsidR="004B0150" w:rsidRPr="00312A21">
        <w:rPr>
          <w:rFonts w:ascii="Times New Roman" w:eastAsia="Times New Roman" w:hAnsi="Times New Roman" w:cs="Times New Roman"/>
          <w:color w:val="000000"/>
        </w:rPr>
        <w:t xml:space="preserve"> </w:t>
      </w:r>
      <w:r w:rsidR="004B0150" w:rsidRPr="00312A21">
        <w:rPr>
          <w:rFonts w:ascii="Times New Roman" w:eastAsia="Times New Roman" w:hAnsi="Times New Roman" w:cs="Times New Roman"/>
          <w:color w:val="000000"/>
        </w:rPr>
        <w:t>well</w:t>
      </w:r>
      <w:r w:rsidRPr="00312A21">
        <w:rPr>
          <w:rFonts w:ascii="Times New Roman" w:eastAsia="Times New Roman" w:hAnsi="Times New Roman" w:cs="Times New Roman"/>
          <w:color w:val="000000"/>
        </w:rPr>
        <w:t xml:space="preserve"> the surface reflect</w:t>
      </w:r>
      <w:r w:rsidR="004B0150" w:rsidRPr="00312A21">
        <w:rPr>
          <w:rFonts w:ascii="Times New Roman" w:eastAsia="Times New Roman" w:hAnsi="Times New Roman" w:cs="Times New Roman"/>
          <w:color w:val="000000"/>
        </w:rPr>
        <w:t>s</w:t>
      </w:r>
      <w:r w:rsidRPr="00312A21">
        <w:rPr>
          <w:rFonts w:ascii="Times New Roman" w:eastAsia="Times New Roman" w:hAnsi="Times New Roman" w:cs="Times New Roman"/>
          <w:color w:val="000000"/>
        </w:rPr>
        <w:t xml:space="preserve"> radiant energy. </w:t>
      </w:r>
      <w:r w:rsidR="000C163A" w:rsidRPr="00312A21">
        <w:rPr>
          <w:rFonts w:ascii="Times New Roman" w:eastAsia="Times New Roman" w:hAnsi="Times New Roman" w:cs="Times New Roman"/>
          <w:color w:val="000000"/>
        </w:rPr>
        <w:t xml:space="preserve">The reflectance varies depending on the light’s frequency, wavelength, polarization, and angle of incidence. </w:t>
      </w:r>
      <w:sdt>
        <w:sdtPr>
          <w:rPr>
            <w:rFonts w:ascii="Times New Roman" w:eastAsia="Times New Roman" w:hAnsi="Times New Roman" w:cs="Times New Roman"/>
            <w:color w:val="000000"/>
            <w:vertAlign w:val="superscript"/>
          </w:rPr>
          <w:tag w:val="MENDELEY_CITATION_v3_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"/>
          <w:id w:val="-774169292"/>
          <w:placeholder>
            <w:docPart w:val="DefaultPlaceholder_-1854013440"/>
          </w:placeholder>
        </w:sdtPr>
        <w:sdtContent>
          <w:r w:rsidR="00BA3EC9" w:rsidRPr="00312A21">
            <w:rPr>
              <w:rFonts w:ascii="Times New Roman" w:eastAsia="Times New Roman" w:hAnsi="Times New Roman" w:cs="Times New Roman"/>
              <w:color w:val="000000"/>
              <w:vertAlign w:val="superscript"/>
            </w:rPr>
            <w:t>6</w:t>
          </w:r>
        </w:sdtContent>
      </w:sdt>
      <w:r w:rsidR="00DB6A17" w:rsidRPr="00312A21">
        <w:rPr>
          <w:rFonts w:ascii="Times New Roman" w:eastAsia="Times New Roman" w:hAnsi="Times New Roman" w:cs="Times New Roman"/>
          <w:color w:val="000000"/>
          <w:vertAlign w:val="superscript"/>
        </w:rPr>
        <w:t xml:space="preserve"> </w:t>
      </w:r>
      <w:r w:rsidR="000C163A" w:rsidRPr="00312A21">
        <w:rPr>
          <w:rFonts w:ascii="Times New Roman" w:eastAsia="Times New Roman" w:hAnsi="Times New Roman" w:cs="Times New Roman"/>
          <w:color w:val="000000"/>
        </w:rPr>
        <w:t xml:space="preserve">This feature allows for imaging of sub-surface layers and gives rise to the cross sections needed to build the </w:t>
      </w:r>
      <w:r w:rsidR="004B0150" w:rsidRPr="00312A21">
        <w:rPr>
          <w:rFonts w:ascii="Times New Roman" w:eastAsia="Times New Roman" w:hAnsi="Times New Roman" w:cs="Times New Roman"/>
          <w:color w:val="000000"/>
        </w:rPr>
        <w:t>three-dimensional</w:t>
      </w:r>
      <w:r w:rsidR="000C163A" w:rsidRPr="00312A21">
        <w:rPr>
          <w:rFonts w:ascii="Times New Roman" w:eastAsia="Times New Roman" w:hAnsi="Times New Roman" w:cs="Times New Roman"/>
          <w:color w:val="000000"/>
        </w:rPr>
        <w:t xml:space="preserve"> image. </w:t>
      </w:r>
    </w:p>
    <w:p w14:paraId="1F8390B9" w14:textId="3A09A4B8" w:rsidR="00AF2AF3" w:rsidRPr="00312A21" w:rsidRDefault="00AF2AF3" w:rsidP="00AF2AF3">
      <w:pPr>
        <w:spacing w:line="480" w:lineRule="auto"/>
        <w:rPr>
          <w:rFonts w:ascii="Times New Roman" w:hAnsi="Times New Roman" w:cs="Times New Roman"/>
        </w:rPr>
      </w:pPr>
      <w:r w:rsidRPr="00312A21">
        <w:rPr>
          <w:rFonts w:ascii="Times New Roman" w:hAnsi="Times New Roman" w:cs="Times New Roman"/>
          <w:noProof/>
        </w:rPr>
        <w:lastRenderedPageBreak/>
        <mc:AlternateContent>
          <mc:Choice Requires="wpg">
            <w:drawing>
              <wp:anchor distT="0" distB="0" distL="114300" distR="114300" simplePos="0" relativeHeight="251654144" behindDoc="0" locked="0" layoutInCell="1" allowOverlap="1" wp14:anchorId="3BF6E176" wp14:editId="51649CD7">
                <wp:simplePos x="0" y="0"/>
                <wp:positionH relativeFrom="column">
                  <wp:posOffset>3295650</wp:posOffset>
                </wp:positionH>
                <wp:positionV relativeFrom="paragraph">
                  <wp:posOffset>0</wp:posOffset>
                </wp:positionV>
                <wp:extent cx="3403600" cy="3249930"/>
                <wp:effectExtent l="0" t="0" r="0" b="1270"/>
                <wp:wrapSquare wrapText="left"/>
                <wp:docPr id="3" name="Group 3"/>
                <wp:cNvGraphicFramePr/>
                <a:graphic xmlns:a="http://schemas.openxmlformats.org/drawingml/2006/main">
                  <a:graphicData uri="http://schemas.microsoft.com/office/word/2010/wordprocessingGroup">
                    <wpg:wgp>
                      <wpg:cNvGrpSpPr/>
                      <wpg:grpSpPr>
                        <a:xfrm>
                          <a:off x="0" y="0"/>
                          <a:ext cx="3403600" cy="3249930"/>
                          <a:chOff x="-126642" y="0"/>
                          <a:chExt cx="3401148" cy="3302141"/>
                        </a:xfrm>
                      </wpg:grpSpPr>
                      <pic:pic xmlns:pic="http://schemas.openxmlformats.org/drawingml/2006/picture">
                        <pic:nvPicPr>
                          <pic:cNvPr id="1" name="Picture 1" descr="Diagram, schematic&#10;&#10;Description automatically generated"/>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2985005" cy="2091351"/>
                          </a:xfrm>
                          <a:prstGeom prst="rect">
                            <a:avLst/>
                          </a:prstGeom>
                          <a:ln>
                            <a:noFill/>
                          </a:ln>
                        </pic:spPr>
                      </pic:pic>
                      <wps:wsp>
                        <wps:cNvPr id="2" name="Text Box 2"/>
                        <wps:cNvSpPr txBox="1"/>
                        <wps:spPr>
                          <a:xfrm>
                            <a:off x="-126642" y="2091351"/>
                            <a:ext cx="3401148" cy="1210790"/>
                          </a:xfrm>
                          <a:prstGeom prst="rect">
                            <a:avLst/>
                          </a:prstGeom>
                          <a:solidFill>
                            <a:schemeClr val="lt1"/>
                          </a:solidFill>
                          <a:ln w="6350">
                            <a:noFill/>
                          </a:ln>
                        </wps:spPr>
                        <wps:txbx>
                          <w:txbxContent>
                            <w:p w14:paraId="573B0C02" w14:textId="4F5BF86C" w:rsidR="00C76186" w:rsidRPr="0093153C" w:rsidRDefault="00C76186">
                              <w:pPr>
                                <w:rPr>
                                  <w:i/>
                                  <w:iCs/>
                                </w:rPr>
                              </w:pPr>
                              <w:r>
                                <w:rPr>
                                  <w:i/>
                                  <w:iCs/>
                                </w:rPr>
                                <w:t xml:space="preserve">Figure 1. </w:t>
                              </w:r>
                              <w:r>
                                <w:t>Diagram of OCT setup</w:t>
                              </w:r>
                              <w:sdt>
                                <w:sdtPr>
                                  <w:rPr>
                                    <w:color w:val="000000"/>
                                    <w:vertAlign w:val="superscript"/>
                                  </w:rPr>
                                  <w:tag w:val="MENDELEY_CITATION_v3_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"/>
                                  <w:id w:val="-945692070"/>
                                  <w:placeholder>
                                    <w:docPart w:val="DefaultPlaceholder_-1854013440"/>
                                  </w:placeholder>
                                </w:sdtPr>
                                <w:sdtContent>
                                  <w:r w:rsidR="00BA3EC9" w:rsidRPr="00BA3EC9">
                                    <w:rPr>
                                      <w:color w:val="000000"/>
                                      <w:vertAlign w:val="superscript"/>
                                    </w:rPr>
                                    <w:t>1</w:t>
                                  </w:r>
                                </w:sdtContent>
                              </w:sdt>
                              <w:r w:rsidR="0093153C">
                                <w:rPr>
                                  <w:color w:val="000000"/>
                                </w:rPr>
                                <w:t xml:space="preserve"> LS, light source; OI, optical isolator; FC, fiber coupler; PC, polarization coupler; NDF, neutral density filter; DC, dispersion compensator; RM, reference arm mirror; X-Y, transversal scanner; DG, diffraction grating; SL, spectrograph lens, CCD, linear CCD camera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F6E176" id="Group 3" o:spid="_x0000_s1026" style="position:absolute;margin-left:259.5pt;margin-top:0;width:268pt;height:255.9pt;z-index:251654144;mso-width-relative:margin;mso-height-relative:margin" coordorigin="-1266" coordsize="34011,330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Diagram, schematic&#10;&#10;Description automatically generated" style="position:absolute;width:29850;height:209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">
                  <v:imagedata r:id="rId8" o:title="Diagram, schematic&#10;&#10;Description automatically generated"/>
                </v:shape>
                <v:shapetype id="_x0000_t202" coordsize="21600,21600" o:spt="202" path="m,l,21600r21600,l21600,xe">
                  <v:stroke joinstyle="miter"/>
                  <v:path gradientshapeok="t" o:connecttype="rect"/>
                </v:shapetype>
                <v:shape id="Text Box 2" o:spid="_x0000_s1028" type="#_x0000_t202" style="position:absolute;left:-1266;top:20913;width:34011;height:121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" fillcolor="white [3201]" stroked="f" strokeweight=".5pt">
                  <v:textbox>
                    <w:txbxContent>
                      <w:p w14:paraId="573B0C02" w14:textId="4F5BF86C" w:rsidR="00C76186" w:rsidRPr="0093153C" w:rsidRDefault="00C76186">
                        <w:pPr>
                          <w:rPr>
                            <w:i/>
                            <w:iCs/>
                          </w:rPr>
                        </w:pPr>
                        <w:r>
                          <w:rPr>
                            <w:i/>
                            <w:iCs/>
                          </w:rPr>
                          <w:t xml:space="preserve">Figure 1. </w:t>
                        </w:r>
                        <w:r>
                          <w:t>Diagram of OCT setup</w:t>
                        </w:r>
                        <w:sdt>
                          <w:sdtPr>
                            <w:rPr>
                              <w:color w:val="000000"/>
                              <w:vertAlign w:val="superscript"/>
                            </w:rPr>
                            <w:tag w:val="MENDELEY_CITATION_v3_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"/>
                            <w:id w:val="-945692070"/>
                            <w:placeholder>
                              <w:docPart w:val="DefaultPlaceholder_-1854013440"/>
                            </w:placeholder>
                          </w:sdtPr>
                          <w:sdtContent>
                            <w:r w:rsidR="00BA3EC9" w:rsidRPr="00BA3EC9">
                              <w:rPr>
                                <w:color w:val="000000"/>
                                <w:vertAlign w:val="superscript"/>
                              </w:rPr>
                              <w:t>1</w:t>
                            </w:r>
                          </w:sdtContent>
                        </w:sdt>
                        <w:r w:rsidR="0093153C">
                          <w:rPr>
                            <w:color w:val="000000"/>
                          </w:rPr>
                          <w:t xml:space="preserve"> LS, light source; OI, optical isolator; FC, fiber coupler; PC, polarization coupler; NDF, neutral density filter; DC, dispersion compensator; RM, reference arm mirror; X-Y, transversal scanner; DG, diffraction grating; SL, spectrograph lens, CCD, linear CCD camera</w:t>
                        </w:r>
                      </w:p>
                    </w:txbxContent>
                  </v:textbox>
                </v:shape>
                <w10:wrap type="square" side="left"/>
              </v:group>
            </w:pict>
          </mc:Fallback>
        </mc:AlternateContent>
      </w:r>
      <w:r w:rsidR="00670FDD" w:rsidRPr="00312A21">
        <w:rPr>
          <w:rFonts w:ascii="Times New Roman" w:hAnsi="Times New Roman" w:cs="Times New Roman"/>
        </w:rPr>
        <w:t>Instrumentation</w:t>
      </w:r>
    </w:p>
    <w:p w14:paraId="5C5F847F" w14:textId="192F3BBC" w:rsidR="005272F9" w:rsidRPr="00312A21" w:rsidRDefault="00AF2AF3" w:rsidP="00AF2AF3">
      <w:pPr>
        <w:spacing w:line="480" w:lineRule="auto"/>
        <w:rPr>
          <w:rFonts w:ascii="Times New Roman" w:hAnsi="Times New Roman" w:cs="Times New Roman"/>
          <w:color w:val="000000"/>
          <w:vertAlign w:val="superscript"/>
        </w:rPr>
      </w:pPr>
      <w:r w:rsidRPr="00312A21">
        <w:rPr>
          <w:rFonts w:ascii="Times New Roman" w:hAnsi="Times New Roman" w:cs="Times New Roman"/>
        </w:rPr>
        <w:t xml:space="preserve"> </w:t>
      </w:r>
      <w:r w:rsidR="00DB6A17" w:rsidRPr="00312A21">
        <w:rPr>
          <w:rFonts w:ascii="Times New Roman" w:hAnsi="Times New Roman" w:cs="Times New Roman"/>
        </w:rPr>
        <w:t xml:space="preserve">    </w:t>
      </w:r>
      <w:r w:rsidR="00EC6E53" w:rsidRPr="00312A21">
        <w:rPr>
          <w:rFonts w:ascii="Times New Roman" w:hAnsi="Times New Roman" w:cs="Times New Roman"/>
        </w:rPr>
        <w:t xml:space="preserve">This OCT measurement begins with a laser at </w:t>
      </w:r>
      <m:oMath>
        <m:r>
          <m:rPr>
            <m:sty m:val="p"/>
          </m:rPr>
          <w:rPr>
            <w:rFonts w:ascii="Cambria Math" w:hAnsi="Cambria Math" w:cs="Times New Roman"/>
          </w:rPr>
          <m:t>λ=845 nm</m:t>
        </m:r>
      </m:oMath>
      <w:r w:rsidR="00EC6E53" w:rsidRPr="00312A21">
        <w:rPr>
          <w:rFonts w:ascii="Times New Roman" w:hAnsi="Times New Roman" w:cs="Times New Roman"/>
        </w:rPr>
        <w:t>.</w:t>
      </w:r>
      <w:sdt>
        <w:sdtPr>
          <w:rPr>
            <w:rFonts w:ascii="Times New Roman" w:hAnsi="Times New Roman" w:cs="Times New Roman"/>
            <w:color w:val="000000"/>
            <w:vertAlign w:val="superscript"/>
          </w:rPr>
          <w:tag w:val="MENDELEY_CITATION_v3_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"/>
          <w:id w:val="-976988035"/>
          <w:placeholder>
            <w:docPart w:val="DefaultPlaceholder_-1854013440"/>
          </w:placeholder>
        </w:sdtPr>
        <w:sdtContent>
          <w:r w:rsidR="00BA3EC9" w:rsidRPr="00312A21">
            <w:rPr>
              <w:rFonts w:ascii="Times New Roman" w:hAnsi="Times New Roman" w:cs="Times New Roman"/>
              <w:color w:val="000000"/>
              <w:vertAlign w:val="superscript"/>
            </w:rPr>
            <w:t>1</w:t>
          </w:r>
        </w:sdtContent>
      </w:sdt>
      <w:r w:rsidR="00EC6E53" w:rsidRPr="00312A21">
        <w:rPr>
          <w:rFonts w:ascii="Times New Roman" w:hAnsi="Times New Roman" w:cs="Times New Roman"/>
          <w:color w:val="000000"/>
          <w:vertAlign w:val="superscript"/>
        </w:rPr>
        <w:t xml:space="preserve"> </w:t>
      </w:r>
      <w:r w:rsidR="00EC6E53" w:rsidRPr="00312A21">
        <w:rPr>
          <w:rFonts w:ascii="Times New Roman" w:hAnsi="Times New Roman" w:cs="Times New Roman"/>
          <w:color w:val="000000"/>
        </w:rPr>
        <w:t xml:space="preserve">Light travels through an </w:t>
      </w:r>
      <w:r w:rsidR="0037706C" w:rsidRPr="00312A21">
        <w:rPr>
          <w:rFonts w:ascii="Times New Roman" w:hAnsi="Times New Roman" w:cs="Times New Roman"/>
          <w:color w:val="000000"/>
        </w:rPr>
        <w:t>OI</w:t>
      </w:r>
      <w:r w:rsidR="00EC6E53" w:rsidRPr="00312A21">
        <w:rPr>
          <w:rFonts w:ascii="Times New Roman" w:hAnsi="Times New Roman" w:cs="Times New Roman"/>
          <w:color w:val="000000"/>
        </w:rPr>
        <w:t>, forcing it to travel in one direction to prevent unwanted feedback.</w:t>
      </w:r>
      <w:sdt>
        <w:sdtPr>
          <w:rPr>
            <w:rFonts w:ascii="Times New Roman" w:hAnsi="Times New Roman" w:cs="Times New Roman"/>
            <w:color w:val="000000"/>
            <w:vertAlign w:val="superscript"/>
          </w:rPr>
          <w:tag w:val="MENDELEY_CITATION_v3_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"/>
          <w:id w:val="-730457850"/>
          <w:placeholder>
            <w:docPart w:val="DefaultPlaceholder_-1854013440"/>
          </w:placeholder>
        </w:sdtPr>
        <w:sdtContent>
          <w:r w:rsidR="00BA3EC9" w:rsidRPr="00312A21">
            <w:rPr>
              <w:rFonts w:ascii="Times New Roman" w:hAnsi="Times New Roman" w:cs="Times New Roman"/>
              <w:color w:val="000000"/>
              <w:vertAlign w:val="superscript"/>
            </w:rPr>
            <w:t>7</w:t>
          </w:r>
        </w:sdtContent>
      </w:sdt>
      <w:r w:rsidR="00EC6E53" w:rsidRPr="00312A21">
        <w:rPr>
          <w:rFonts w:ascii="Times New Roman" w:hAnsi="Times New Roman" w:cs="Times New Roman"/>
          <w:color w:val="000000"/>
          <w:vertAlign w:val="superscript"/>
        </w:rPr>
        <w:t xml:space="preserve"> </w:t>
      </w:r>
      <w:r w:rsidR="003728AA" w:rsidRPr="00312A21">
        <w:rPr>
          <w:rFonts w:ascii="Times New Roman" w:hAnsi="Times New Roman" w:cs="Times New Roman"/>
          <w:color w:val="000000"/>
        </w:rPr>
        <w:t xml:space="preserve">The interferometer used for this measurement was a Michelson interferometer with a 50:50 </w:t>
      </w:r>
      <w:r w:rsidR="0037706C" w:rsidRPr="00312A21">
        <w:rPr>
          <w:rFonts w:ascii="Times New Roman" w:hAnsi="Times New Roman" w:cs="Times New Roman"/>
          <w:color w:val="000000"/>
        </w:rPr>
        <w:t xml:space="preserve">FC </w:t>
      </w:r>
      <w:r w:rsidR="003728AA" w:rsidRPr="00312A21">
        <w:rPr>
          <w:rFonts w:ascii="Times New Roman" w:hAnsi="Times New Roman" w:cs="Times New Roman"/>
          <w:color w:val="000000"/>
        </w:rPr>
        <w:t>which divides the light into reference and object arms</w:t>
      </w:r>
      <w:r w:rsidR="0093153C" w:rsidRPr="00312A21">
        <w:rPr>
          <w:rFonts w:ascii="Times New Roman" w:hAnsi="Times New Roman" w:cs="Times New Roman"/>
          <w:color w:val="000000"/>
        </w:rPr>
        <w:t>.</w:t>
      </w:r>
      <w:sdt>
        <w:sdtPr>
          <w:rPr>
            <w:rFonts w:ascii="Times New Roman" w:hAnsi="Times New Roman" w:cs="Times New Roman"/>
            <w:color w:val="000000"/>
            <w:vertAlign w:val="superscript"/>
          </w:rPr>
          <w:tag w:val="MENDELEY_CITATION_v3_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"/>
          <w:id w:val="-1209486297"/>
          <w:placeholder>
            <w:docPart w:val="DefaultPlaceholder_-1854013440"/>
          </w:placeholder>
        </w:sdtPr>
        <w:sdtContent>
          <w:r w:rsidR="00BA3EC9" w:rsidRPr="00312A21">
            <w:rPr>
              <w:rFonts w:ascii="Times New Roman" w:hAnsi="Times New Roman" w:cs="Times New Roman"/>
              <w:color w:val="000000"/>
              <w:vertAlign w:val="superscript"/>
            </w:rPr>
            <w:t>1</w:t>
          </w:r>
        </w:sdtContent>
      </w:sdt>
      <w:r w:rsidR="0093153C" w:rsidRPr="00312A21">
        <w:rPr>
          <w:rFonts w:ascii="Times New Roman" w:hAnsi="Times New Roman" w:cs="Times New Roman"/>
          <w:color w:val="000000"/>
        </w:rPr>
        <w:t xml:space="preserve"> </w:t>
      </w:r>
      <w:r w:rsidR="00FB72CE" w:rsidRPr="00312A21">
        <w:rPr>
          <w:rFonts w:ascii="Times New Roman" w:hAnsi="Times New Roman" w:cs="Times New Roman"/>
          <w:color w:val="000000"/>
        </w:rPr>
        <w:t xml:space="preserve">On the </w:t>
      </w:r>
      <w:r w:rsidR="0037706C" w:rsidRPr="00312A21">
        <w:rPr>
          <w:rFonts w:ascii="Times New Roman" w:hAnsi="Times New Roman" w:cs="Times New Roman"/>
          <w:color w:val="000000"/>
        </w:rPr>
        <w:t>RM</w:t>
      </w:r>
      <w:r w:rsidR="00FB72CE" w:rsidRPr="00312A21">
        <w:rPr>
          <w:rFonts w:ascii="Times New Roman" w:hAnsi="Times New Roman" w:cs="Times New Roman"/>
          <w:color w:val="000000"/>
        </w:rPr>
        <w:t xml:space="preserve">, a </w:t>
      </w:r>
      <w:r w:rsidR="0037706C" w:rsidRPr="00312A21">
        <w:rPr>
          <w:rFonts w:ascii="Times New Roman" w:hAnsi="Times New Roman" w:cs="Times New Roman"/>
          <w:color w:val="000000"/>
        </w:rPr>
        <w:t xml:space="preserve">PC </w:t>
      </w:r>
      <w:r w:rsidR="00034062" w:rsidRPr="00312A21">
        <w:rPr>
          <w:rFonts w:ascii="Times New Roman" w:hAnsi="Times New Roman" w:cs="Times New Roman"/>
          <w:color w:val="000000"/>
        </w:rPr>
        <w:t xml:space="preserve">controls </w:t>
      </w:r>
      <w:r w:rsidR="0037706C" w:rsidRPr="00312A21">
        <w:rPr>
          <w:rFonts w:ascii="Times New Roman" w:hAnsi="Times New Roman" w:cs="Times New Roman"/>
          <w:color w:val="000000"/>
        </w:rPr>
        <w:t xml:space="preserve">the polarized state of light. </w:t>
      </w:r>
      <w:sdt>
        <w:sdtPr>
          <w:rPr>
            <w:rFonts w:ascii="Times New Roman" w:hAnsi="Times New Roman" w:cs="Times New Roman"/>
            <w:color w:val="000000"/>
            <w:vertAlign w:val="superscript"/>
          </w:rPr>
          <w:tag w:val="MENDELEY_CITATION_v3_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"/>
          <w:id w:val="765960448"/>
          <w:placeholder>
            <w:docPart w:val="DefaultPlaceholder_-1854013440"/>
          </w:placeholder>
        </w:sdtPr>
        <w:sdtContent>
          <w:r w:rsidR="00BA3EC9" w:rsidRPr="00312A21">
            <w:rPr>
              <w:rFonts w:ascii="Times New Roman" w:hAnsi="Times New Roman" w:cs="Times New Roman"/>
              <w:color w:val="000000"/>
              <w:vertAlign w:val="superscript"/>
            </w:rPr>
            <w:t>8</w:t>
          </w:r>
        </w:sdtContent>
      </w:sdt>
      <w:r w:rsidR="0037706C" w:rsidRPr="00312A21">
        <w:rPr>
          <w:rFonts w:ascii="Times New Roman" w:hAnsi="Times New Roman" w:cs="Times New Roman"/>
          <w:color w:val="000000"/>
          <w:vertAlign w:val="superscript"/>
        </w:rPr>
        <w:t xml:space="preserve"> </w:t>
      </w:r>
      <w:r w:rsidR="0037706C" w:rsidRPr="00312A21">
        <w:rPr>
          <w:rFonts w:ascii="Times New Roman" w:hAnsi="Times New Roman" w:cs="Times New Roman"/>
          <w:color w:val="000000"/>
        </w:rPr>
        <w:t>The ND filter reduces the intensity of all wavelengths to reduce the amount of light entering the lens</w:t>
      </w:r>
      <w:r w:rsidR="003728AA" w:rsidRPr="00312A21">
        <w:rPr>
          <w:rFonts w:ascii="Times New Roman" w:hAnsi="Times New Roman" w:cs="Times New Roman"/>
          <w:color w:val="000000"/>
        </w:rPr>
        <w:t xml:space="preserve">, achieving shot noise limited detection. </w:t>
      </w:r>
      <w:sdt>
        <w:sdtPr>
          <w:rPr>
            <w:rFonts w:ascii="Times New Roman" w:hAnsi="Times New Roman" w:cs="Times New Roman"/>
            <w:color w:val="000000"/>
            <w:vertAlign w:val="superscript"/>
          </w:rPr>
          <w:tag w:val="MENDELEY_CITATION_v3_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"/>
          <w:id w:val="306362554"/>
          <w:placeholder>
            <w:docPart w:val="DefaultPlaceholder_-1854013440"/>
          </w:placeholder>
        </w:sdtPr>
        <w:sdtContent>
          <w:r w:rsidR="00BA3EC9" w:rsidRPr="00312A21">
            <w:rPr>
              <w:rFonts w:ascii="Times New Roman" w:hAnsi="Times New Roman" w:cs="Times New Roman"/>
              <w:color w:val="000000"/>
              <w:vertAlign w:val="superscript"/>
            </w:rPr>
            <w:t>9</w:t>
          </w:r>
        </w:sdtContent>
      </w:sdt>
      <w:r w:rsidR="00D060DF" w:rsidRPr="00312A21">
        <w:rPr>
          <w:rFonts w:ascii="Times New Roman" w:hAnsi="Times New Roman" w:cs="Times New Roman"/>
          <w:color w:val="000000"/>
        </w:rPr>
        <w:t xml:space="preserve"> </w:t>
      </w:r>
      <w:r w:rsidR="003728AA" w:rsidRPr="00312A21">
        <w:rPr>
          <w:rFonts w:ascii="Times New Roman" w:hAnsi="Times New Roman" w:cs="Times New Roman"/>
          <w:color w:val="000000"/>
        </w:rPr>
        <w:t>The</w:t>
      </w:r>
      <w:r w:rsidR="00D060DF" w:rsidRPr="00312A21">
        <w:rPr>
          <w:rFonts w:ascii="Times New Roman" w:hAnsi="Times New Roman" w:cs="Times New Roman"/>
          <w:color w:val="000000"/>
        </w:rPr>
        <w:t xml:space="preserve"> </w:t>
      </w:r>
      <w:r w:rsidR="0037706C" w:rsidRPr="00312A21">
        <w:rPr>
          <w:rFonts w:ascii="Times New Roman" w:hAnsi="Times New Roman" w:cs="Times New Roman"/>
          <w:color w:val="000000"/>
        </w:rPr>
        <w:t>DC</w:t>
      </w:r>
      <w:r w:rsidR="00D060DF" w:rsidRPr="00312A21">
        <w:rPr>
          <w:rFonts w:ascii="Times New Roman" w:hAnsi="Times New Roman" w:cs="Times New Roman"/>
          <w:color w:val="000000"/>
        </w:rPr>
        <w:t xml:space="preserve"> reduces the temporal broadening, </w:t>
      </w:r>
      <w:r w:rsidR="003728AA" w:rsidRPr="00312A21">
        <w:rPr>
          <w:rFonts w:ascii="Times New Roman" w:hAnsi="Times New Roman" w:cs="Times New Roman"/>
          <w:color w:val="000000"/>
        </w:rPr>
        <w:t>keeping</w:t>
      </w:r>
      <w:r w:rsidR="00D060DF" w:rsidRPr="00312A21">
        <w:rPr>
          <w:rFonts w:ascii="Times New Roman" w:hAnsi="Times New Roman" w:cs="Times New Roman"/>
          <w:color w:val="000000"/>
        </w:rPr>
        <w:t xml:space="preserve"> the signal free of distortion.</w:t>
      </w:r>
      <w:sdt>
        <w:sdtPr>
          <w:rPr>
            <w:rFonts w:ascii="Times New Roman" w:hAnsi="Times New Roman" w:cs="Times New Roman"/>
            <w:color w:val="000000"/>
            <w:vertAlign w:val="superscript"/>
          </w:rPr>
          <w:tag w:val="MENDELEY_CITATION_v3_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"/>
          <w:id w:val="-1943055577"/>
          <w:placeholder>
            <w:docPart w:val="DefaultPlaceholder_-1854013440"/>
          </w:placeholder>
        </w:sdtPr>
        <w:sdtContent>
          <w:r w:rsidR="00BA3EC9" w:rsidRPr="00312A21">
            <w:rPr>
              <w:rFonts w:ascii="Times New Roman" w:hAnsi="Times New Roman" w:cs="Times New Roman"/>
              <w:color w:val="000000"/>
              <w:vertAlign w:val="superscript"/>
            </w:rPr>
            <w:t>10</w:t>
          </w:r>
        </w:sdtContent>
      </w:sdt>
      <w:r w:rsidR="003728AA" w:rsidRPr="00312A21">
        <w:rPr>
          <w:rFonts w:ascii="Times New Roman" w:hAnsi="Times New Roman" w:cs="Times New Roman"/>
          <w:color w:val="000000"/>
          <w:vertAlign w:val="superscript"/>
        </w:rPr>
        <w:t xml:space="preserve"> </w:t>
      </w:r>
    </w:p>
    <w:p w14:paraId="62FDF5F6" w14:textId="04EE06D9" w:rsidR="005272F9" w:rsidRPr="00312A21" w:rsidRDefault="005272F9" w:rsidP="00AF2AF3">
      <w:pPr>
        <w:spacing w:line="480" w:lineRule="auto"/>
        <w:rPr>
          <w:rFonts w:ascii="Times New Roman" w:hAnsi="Times New Roman" w:cs="Times New Roman"/>
          <w:color w:val="000000"/>
          <w:vertAlign w:val="superscript"/>
        </w:rPr>
      </w:pPr>
      <w:r w:rsidRPr="00312A21">
        <w:rPr>
          <w:rFonts w:ascii="Times New Roman" w:hAnsi="Times New Roman" w:cs="Times New Roman"/>
          <w:color w:val="000000"/>
          <w:vertAlign w:val="superscript"/>
        </w:rPr>
        <w:t xml:space="preserve">     </w:t>
      </w:r>
      <w:r w:rsidR="003728AA" w:rsidRPr="00312A21">
        <w:rPr>
          <w:rFonts w:ascii="Times New Roman" w:hAnsi="Times New Roman" w:cs="Times New Roman"/>
          <w:color w:val="000000"/>
        </w:rPr>
        <w:t xml:space="preserve">The object arm uses a lens that forms a narrow probing beam on the canvas with an X-Y that scans the beam across the </w:t>
      </w:r>
      <w:r w:rsidR="00C83E4C" w:rsidRPr="00312A21">
        <w:rPr>
          <w:rFonts w:ascii="Times New Roman" w:hAnsi="Times New Roman" w:cs="Times New Roman"/>
          <w:color w:val="000000"/>
        </w:rPr>
        <w:t>canvas.</w:t>
      </w:r>
      <w:sdt>
        <w:sdtPr>
          <w:rPr>
            <w:rFonts w:ascii="Times New Roman" w:hAnsi="Times New Roman" w:cs="Times New Roman"/>
            <w:color w:val="000000"/>
            <w:vertAlign w:val="superscript"/>
          </w:rPr>
          <w:tag w:val="MENDELEY_CITATION_v3_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"/>
          <w:id w:val="-1165549635"/>
          <w:placeholder>
            <w:docPart w:val="DefaultPlaceholder_-1854013440"/>
          </w:placeholder>
        </w:sdtPr>
        <w:sdtContent>
          <w:r w:rsidR="00BA3EC9" w:rsidRPr="00312A21">
            <w:rPr>
              <w:rFonts w:ascii="Times New Roman" w:hAnsi="Times New Roman" w:cs="Times New Roman"/>
              <w:color w:val="000000"/>
              <w:vertAlign w:val="superscript"/>
            </w:rPr>
            <w:t>1</w:t>
          </w:r>
        </w:sdtContent>
      </w:sdt>
      <w:r w:rsidR="00C83E4C" w:rsidRPr="00312A21">
        <w:rPr>
          <w:rFonts w:ascii="Times New Roman" w:hAnsi="Times New Roman" w:cs="Times New Roman"/>
          <w:color w:val="000000"/>
        </w:rPr>
        <w:t xml:space="preserve"> The back reflection from the RM and backscattering from the structural object return to the FC and interfere.</w:t>
      </w:r>
      <w:sdt>
        <w:sdtPr>
          <w:rPr>
            <w:rFonts w:ascii="Times New Roman" w:hAnsi="Times New Roman" w:cs="Times New Roman"/>
            <w:color w:val="000000"/>
            <w:vertAlign w:val="superscript"/>
          </w:rPr>
          <w:tag w:val="MENDELEY_CITATION_v3_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"/>
          <w:id w:val="1591897737"/>
          <w:placeholder>
            <w:docPart w:val="DefaultPlaceholder_-1854013440"/>
          </w:placeholder>
        </w:sdtPr>
        <w:sdtContent>
          <w:r w:rsidR="00BA3EC9" w:rsidRPr="00312A21">
            <w:rPr>
              <w:rFonts w:ascii="Times New Roman" w:hAnsi="Times New Roman" w:cs="Times New Roman"/>
              <w:color w:val="000000"/>
              <w:vertAlign w:val="superscript"/>
            </w:rPr>
            <w:t>1</w:t>
          </w:r>
        </w:sdtContent>
      </w:sdt>
      <w:r w:rsidR="00C83E4C" w:rsidRPr="00312A21">
        <w:rPr>
          <w:rFonts w:ascii="Times New Roman" w:hAnsi="Times New Roman" w:cs="Times New Roman"/>
          <w:color w:val="000000"/>
          <w:vertAlign w:val="superscript"/>
        </w:rPr>
        <w:t xml:space="preserve"> </w:t>
      </w:r>
    </w:p>
    <w:p w14:paraId="2EF473F5" w14:textId="5E2AA739" w:rsidR="00C76186" w:rsidRPr="00312A21" w:rsidRDefault="005272F9" w:rsidP="00AF2AF3">
      <w:pPr>
        <w:spacing w:line="480" w:lineRule="auto"/>
        <w:rPr>
          <w:rFonts w:ascii="Times New Roman" w:hAnsi="Times New Roman" w:cs="Times New Roman"/>
          <w:color w:val="000000"/>
          <w:vertAlign w:val="superscript"/>
        </w:rPr>
      </w:pPr>
      <w:r w:rsidRPr="00312A21">
        <w:rPr>
          <w:rFonts w:ascii="Times New Roman" w:hAnsi="Times New Roman" w:cs="Times New Roman"/>
          <w:color w:val="000000"/>
          <w:vertAlign w:val="superscript"/>
        </w:rPr>
        <w:t xml:space="preserve">     </w:t>
      </w:r>
      <w:r w:rsidR="00C83E4C" w:rsidRPr="00312A21">
        <w:rPr>
          <w:rFonts w:ascii="Times New Roman" w:hAnsi="Times New Roman" w:cs="Times New Roman"/>
          <w:color w:val="000000"/>
        </w:rPr>
        <w:t xml:space="preserve">The application of a CCD camera in a </w:t>
      </w:r>
      <w:r w:rsidR="00E15A27" w:rsidRPr="00312A21">
        <w:rPr>
          <w:rFonts w:ascii="Times New Roman" w:hAnsi="Times New Roman" w:cs="Times New Roman"/>
          <w:color w:val="000000"/>
        </w:rPr>
        <w:t>custom-built</w:t>
      </w:r>
      <w:r w:rsidR="00C83E4C" w:rsidRPr="00312A21">
        <w:rPr>
          <w:rFonts w:ascii="Times New Roman" w:hAnsi="Times New Roman" w:cs="Times New Roman"/>
          <w:color w:val="000000"/>
        </w:rPr>
        <w:t xml:space="preserve"> spectrograph helps to extract structural information, since its metal-oxide-semiconductor capacitors </w:t>
      </w:r>
      <w:r w:rsidR="00271656" w:rsidRPr="00312A21">
        <w:rPr>
          <w:rFonts w:ascii="Times New Roman" w:hAnsi="Times New Roman" w:cs="Times New Roman"/>
          <w:color w:val="000000"/>
        </w:rPr>
        <w:t>are biased above the image acquisition inversion threshold. This allows for the incoming photons to convert to electron charges.</w:t>
      </w:r>
      <w:sdt>
        <w:sdtPr>
          <w:rPr>
            <w:rFonts w:ascii="Times New Roman" w:hAnsi="Times New Roman" w:cs="Times New Roman"/>
            <w:color w:val="000000"/>
            <w:vertAlign w:val="superscript"/>
          </w:rPr>
          <w:tag w:val="MENDELEY_CITATION_v3_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"/>
          <w:id w:val="-1949305972"/>
          <w:placeholder>
            <w:docPart w:val="DefaultPlaceholder_-1854013440"/>
          </w:placeholder>
        </w:sdtPr>
        <w:sdtContent>
          <w:r w:rsidR="00BA3EC9" w:rsidRPr="00312A21">
            <w:rPr>
              <w:rFonts w:ascii="Times New Roman" w:hAnsi="Times New Roman" w:cs="Times New Roman"/>
              <w:color w:val="000000"/>
              <w:vertAlign w:val="superscript"/>
            </w:rPr>
            <w:t>11</w:t>
          </w:r>
        </w:sdtContent>
      </w:sdt>
      <w:r w:rsidR="00271656" w:rsidRPr="00312A21">
        <w:rPr>
          <w:rFonts w:ascii="Times New Roman" w:hAnsi="Times New Roman" w:cs="Times New Roman"/>
          <w:color w:val="000000"/>
        </w:rPr>
        <w:t xml:space="preserve">The holographic DG with 1200 groves/mm and achromatic SL focused the spectrum onto the 12-bit single-line CCD camera. </w:t>
      </w:r>
      <w:r w:rsidR="006A635F" w:rsidRPr="00312A21">
        <w:rPr>
          <w:rFonts w:ascii="Times New Roman" w:hAnsi="Times New Roman" w:cs="Times New Roman"/>
          <w:color w:val="000000"/>
        </w:rPr>
        <w:t>A Fourier transform of the interference signal yields the cross-sectional image. Moving in perpendicular directions, the X-Y yields a 2-D cross-sectional image. Combined, a 3-D tomograph is constructed within seconds.</w:t>
      </w:r>
      <w:sdt>
        <w:sdtPr>
          <w:rPr>
            <w:rFonts w:ascii="Times New Roman" w:hAnsi="Times New Roman" w:cs="Times New Roman"/>
            <w:color w:val="000000"/>
            <w:vertAlign w:val="superscript"/>
          </w:rPr>
          <w:tag w:val="MENDELEY_CITATION_v3_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"/>
          <w:id w:val="-1127772720"/>
          <w:placeholder>
            <w:docPart w:val="DefaultPlaceholder_-1854013440"/>
          </w:placeholder>
        </w:sdtPr>
        <w:sdtContent>
          <w:r w:rsidR="00BA3EC9" w:rsidRPr="00312A21">
            <w:rPr>
              <w:rFonts w:ascii="Times New Roman" w:hAnsi="Times New Roman" w:cs="Times New Roman"/>
              <w:color w:val="000000"/>
              <w:vertAlign w:val="superscript"/>
            </w:rPr>
            <w:t>1</w:t>
          </w:r>
        </w:sdtContent>
      </w:sdt>
      <w:r w:rsidR="006A635F" w:rsidRPr="00312A21">
        <w:rPr>
          <w:rFonts w:ascii="Times New Roman" w:hAnsi="Times New Roman" w:cs="Times New Roman"/>
          <w:color w:val="000000"/>
        </w:rPr>
        <w:t xml:space="preserve"> </w:t>
      </w:r>
    </w:p>
    <w:p w14:paraId="169B3694" w14:textId="7F556AB3" w:rsidR="00E15A27" w:rsidRPr="00312A21" w:rsidRDefault="005272F9" w:rsidP="00AF2AF3">
      <w:pPr>
        <w:spacing w:line="480" w:lineRule="auto"/>
        <w:rPr>
          <w:rFonts w:ascii="Times New Roman" w:hAnsi="Times New Roman" w:cs="Times New Roman"/>
          <w:color w:val="000000"/>
        </w:rPr>
      </w:pPr>
      <w:r w:rsidRPr="00312A21">
        <w:rPr>
          <w:rFonts w:ascii="Times New Roman" w:hAnsi="Times New Roman" w:cs="Times New Roman"/>
          <w:color w:val="000000"/>
        </w:rPr>
        <w:lastRenderedPageBreak/>
        <w:t xml:space="preserve">     </w:t>
      </w:r>
      <w:r w:rsidR="00E15A27" w:rsidRPr="00312A21">
        <w:rPr>
          <w:rFonts w:ascii="Times New Roman" w:hAnsi="Times New Roman" w:cs="Times New Roman"/>
          <w:color w:val="000000"/>
        </w:rPr>
        <w:t>To customize a measurement to a sample, several parameters in OCT can be optimized.</w:t>
      </w:r>
      <w:r w:rsidRPr="00312A21">
        <w:rPr>
          <w:rFonts w:ascii="Times New Roman" w:hAnsi="Times New Roman" w:cs="Times New Roman"/>
          <w:color w:val="000000"/>
        </w:rPr>
        <w:t xml:space="preserve"> </w:t>
      </w:r>
      <w:r w:rsidR="00E15A27" w:rsidRPr="00312A21">
        <w:rPr>
          <w:rFonts w:ascii="Times New Roman" w:hAnsi="Times New Roman" w:cs="Times New Roman"/>
          <w:color w:val="000000"/>
        </w:rPr>
        <w:t>The full-width half-maximum spectral bandwidth and coherence length were fine-tuned based on previous work with easel paintings.</w:t>
      </w:r>
      <w:sdt>
        <w:sdtPr>
          <w:rPr>
            <w:rFonts w:ascii="Times New Roman" w:hAnsi="Times New Roman" w:cs="Times New Roman"/>
            <w:color w:val="000000"/>
            <w:vertAlign w:val="superscript"/>
          </w:rPr>
          <w:tag w:val="MENDELEY_CITATION_v3_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"/>
          <w:id w:val="2029992107"/>
          <w:placeholder>
            <w:docPart w:val="DefaultPlaceholder_-1854013440"/>
          </w:placeholder>
        </w:sdtPr>
        <w:sdtContent>
          <w:r w:rsidR="00BA3EC9" w:rsidRPr="00312A21">
            <w:rPr>
              <w:rFonts w:ascii="Times New Roman" w:hAnsi="Times New Roman" w:cs="Times New Roman"/>
              <w:color w:val="000000"/>
              <w:vertAlign w:val="superscript"/>
            </w:rPr>
            <w:t>2,12</w:t>
          </w:r>
        </w:sdtContent>
      </w:sdt>
      <w:r w:rsidR="00E15A27" w:rsidRPr="00312A21">
        <w:rPr>
          <w:rFonts w:ascii="Times New Roman" w:hAnsi="Times New Roman" w:cs="Times New Roman"/>
          <w:color w:val="000000"/>
        </w:rPr>
        <w:t xml:space="preserve"> The power at the sample c</w:t>
      </w:r>
      <w:r w:rsidR="005227D5" w:rsidRPr="00312A21">
        <w:rPr>
          <w:rFonts w:ascii="Times New Roman" w:hAnsi="Times New Roman" w:cs="Times New Roman"/>
          <w:color w:val="000000"/>
        </w:rPr>
        <w:t>an be adjusted by varying laser sources, and the illumination spot diameter can be controlled with varying the lens. Finally, the CCD camera allows for adjustments in integration time and scan length to occur.</w:t>
      </w:r>
      <w:sdt>
        <w:sdtPr>
          <w:rPr>
            <w:rFonts w:ascii="Times New Roman" w:hAnsi="Times New Roman" w:cs="Times New Roman"/>
            <w:color w:val="000000"/>
            <w:vertAlign w:val="superscript"/>
          </w:rPr>
          <w:tag w:val="MENDELEY_CITATION_v3_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"/>
          <w:id w:val="-767617551"/>
          <w:placeholder>
            <w:docPart w:val="DefaultPlaceholder_-1854013440"/>
          </w:placeholder>
        </w:sdtPr>
        <w:sdtContent>
          <w:r w:rsidR="00BA3EC9" w:rsidRPr="00312A21">
            <w:rPr>
              <w:rFonts w:ascii="Times New Roman" w:hAnsi="Times New Roman" w:cs="Times New Roman"/>
              <w:color w:val="000000"/>
              <w:vertAlign w:val="superscript"/>
            </w:rPr>
            <w:t>13</w:t>
          </w:r>
        </w:sdtContent>
      </w:sdt>
    </w:p>
    <w:p w14:paraId="3B5B1750" w14:textId="4DDEAA2B" w:rsidR="00BA085C" w:rsidRPr="00312A21" w:rsidRDefault="00BA085C" w:rsidP="00AF2AF3">
      <w:pPr>
        <w:spacing w:line="480" w:lineRule="auto"/>
        <w:rPr>
          <w:rFonts w:ascii="Times New Roman" w:hAnsi="Times New Roman" w:cs="Times New Roman"/>
          <w:color w:val="000000"/>
        </w:rPr>
      </w:pPr>
      <w:r w:rsidRPr="00312A21">
        <w:rPr>
          <w:rFonts w:ascii="Times New Roman" w:hAnsi="Times New Roman" w:cs="Times New Roman"/>
          <w:color w:val="000000"/>
        </w:rPr>
        <w:t xml:space="preserve">     These parameters that can be adjusted in OCT are simple enough for non-professionals and conservation staff to use, and depth measurements can be made within seconds. </w:t>
      </w:r>
      <w:r w:rsidR="0037703E" w:rsidRPr="00312A21">
        <w:rPr>
          <w:rFonts w:ascii="Times New Roman" w:hAnsi="Times New Roman" w:cs="Times New Roman"/>
          <w:color w:val="000000"/>
        </w:rPr>
        <w:t>With quick measurements</w:t>
      </w:r>
      <w:r w:rsidRPr="00312A21">
        <w:rPr>
          <w:rFonts w:ascii="Times New Roman" w:hAnsi="Times New Roman" w:cs="Times New Roman"/>
          <w:color w:val="000000"/>
        </w:rPr>
        <w:t xml:space="preserve">, OCT provides more information than previous </w:t>
      </w:r>
      <w:r w:rsidR="0037703E" w:rsidRPr="00312A21">
        <w:rPr>
          <w:rFonts w:ascii="Times New Roman" w:hAnsi="Times New Roman" w:cs="Times New Roman"/>
          <w:color w:val="000000"/>
        </w:rPr>
        <w:t xml:space="preserve">conservation instrumentation. In terms of instrumentation layout, the authors make a cohesive argument for the implementation of OCT to the field. </w:t>
      </w:r>
    </w:p>
    <w:p w14:paraId="5F51C378" w14:textId="77777777" w:rsidR="006C4259" w:rsidRPr="00312A21" w:rsidRDefault="005227D5" w:rsidP="00AF2AF3">
      <w:pPr>
        <w:spacing w:line="480" w:lineRule="auto"/>
        <w:rPr>
          <w:rFonts w:ascii="Times New Roman" w:hAnsi="Times New Roman" w:cs="Times New Roman"/>
          <w:color w:val="000000"/>
        </w:rPr>
      </w:pPr>
      <w:r w:rsidRPr="00312A21">
        <w:rPr>
          <w:rFonts w:ascii="Times New Roman" w:hAnsi="Times New Roman" w:cs="Times New Roman"/>
          <w:color w:val="000000"/>
        </w:rPr>
        <w:t>Signal Quality</w:t>
      </w:r>
    </w:p>
    <w:p w14:paraId="0DDDF71E" w14:textId="694FA1D0" w:rsidR="0037703E" w:rsidRPr="00312A21" w:rsidRDefault="006C4259" w:rsidP="00AF2AF3">
      <w:pPr>
        <w:spacing w:line="480" w:lineRule="auto"/>
        <w:rPr>
          <w:rFonts w:ascii="Times New Roman" w:hAnsi="Times New Roman" w:cs="Times New Roman"/>
          <w:color w:val="000000"/>
        </w:rPr>
      </w:pPr>
      <w:r w:rsidRPr="00312A21">
        <w:rPr>
          <w:rFonts w:ascii="Times New Roman" w:hAnsi="Times New Roman" w:cs="Times New Roman"/>
          <w:color w:val="000000"/>
        </w:rPr>
        <w:t xml:space="preserve">     The signal begins from a 845 nm laser in the Michelson Interferometer, and produces a signal </w:t>
      </w:r>
      <m:oMath>
        <m:sSub>
          <m:sSubPr>
            <m:ctrlPr>
              <w:rPr>
                <w:rFonts w:ascii="Cambria Math" w:hAnsi="Cambria Math" w:cs="Times New Roman"/>
                <w:color w:val="000000"/>
              </w:rPr>
            </m:ctrlPr>
          </m:sSubPr>
          <m:e>
            <m:r>
              <m:rPr>
                <m:sty m:val="p"/>
              </m:rPr>
              <w:rPr>
                <w:rFonts w:ascii="Cambria Math" w:hAnsi="Cambria Math" w:cs="Times New Roman"/>
                <w:color w:val="000000"/>
              </w:rPr>
              <m:t>I</m:t>
            </m:r>
          </m:e>
          <m:sub>
            <m:r>
              <m:rPr>
                <m:sty m:val="p"/>
              </m:rPr>
              <w:rPr>
                <w:rFonts w:ascii="Cambria Math" w:hAnsi="Cambria Math" w:cs="Times New Roman"/>
                <w:color w:val="000000"/>
              </w:rPr>
              <m:t>0</m:t>
            </m:r>
          </m:sub>
        </m:sSub>
        <m:r>
          <m:rPr>
            <m:sty m:val="p"/>
          </m:rPr>
          <w:rPr>
            <w:rFonts w:ascii="Cambria Math" w:hAnsi="Cambria Math" w:cs="Times New Roman"/>
            <w:color w:val="000000"/>
          </w:rPr>
          <m:t>=</m:t>
        </m:r>
        <m:d>
          <m:dPr>
            <m:begChr m:val="|"/>
            <m:endChr m:val="|"/>
            <m:ctrlPr>
              <w:rPr>
                <w:rFonts w:ascii="Cambria Math" w:hAnsi="Cambria Math" w:cs="Times New Roman"/>
                <w:color w:val="000000"/>
              </w:rPr>
            </m:ctrlPr>
          </m:dPr>
          <m:e>
            <m:sSubSup>
              <m:sSubSupPr>
                <m:ctrlPr>
                  <w:rPr>
                    <w:rFonts w:ascii="Cambria Math" w:hAnsi="Cambria Math" w:cs="Times New Roman"/>
                    <w:color w:val="000000"/>
                  </w:rPr>
                </m:ctrlPr>
              </m:sSubSupPr>
              <m:e>
                <m:r>
                  <m:rPr>
                    <m:sty m:val="p"/>
                  </m:rPr>
                  <w:rPr>
                    <w:rFonts w:ascii="Cambria Math" w:hAnsi="Cambria Math" w:cs="Times New Roman"/>
                    <w:color w:val="000000"/>
                  </w:rPr>
                  <m:t>E</m:t>
                </m:r>
              </m:e>
              <m:sub>
                <m:r>
                  <m:rPr>
                    <m:sty m:val="p"/>
                  </m:rPr>
                  <w:rPr>
                    <w:rFonts w:ascii="Cambria Math" w:hAnsi="Cambria Math" w:cs="Times New Roman"/>
                    <w:color w:val="000000"/>
                  </w:rPr>
                  <m:t>r</m:t>
                </m:r>
              </m:sub>
              <m:sup>
                <m:r>
                  <m:rPr>
                    <m:sty m:val="p"/>
                  </m:rPr>
                  <w:rPr>
                    <w:rFonts w:ascii="Cambria Math" w:hAnsi="Cambria Math" w:cs="Times New Roman"/>
                    <w:color w:val="000000"/>
                  </w:rPr>
                  <m:t>2</m:t>
                </m:r>
              </m:sup>
            </m:sSubSup>
          </m:e>
        </m:d>
        <m:r>
          <m:rPr>
            <m:sty m:val="p"/>
          </m:rPr>
          <w:rPr>
            <w:rFonts w:ascii="Cambria Math" w:hAnsi="Cambria Math" w:cs="Times New Roman"/>
            <w:color w:val="000000"/>
          </w:rPr>
          <m:t>+</m:t>
        </m:r>
        <m:d>
          <m:dPr>
            <m:begChr m:val="|"/>
            <m:endChr m:val="|"/>
            <m:ctrlPr>
              <w:rPr>
                <w:rFonts w:ascii="Cambria Math" w:hAnsi="Cambria Math" w:cs="Times New Roman"/>
                <w:color w:val="000000"/>
              </w:rPr>
            </m:ctrlPr>
          </m:dPr>
          <m:e>
            <m:sSubSup>
              <m:sSubSupPr>
                <m:ctrlPr>
                  <w:rPr>
                    <w:rFonts w:ascii="Cambria Math" w:hAnsi="Cambria Math" w:cs="Times New Roman"/>
                    <w:color w:val="000000"/>
                  </w:rPr>
                </m:ctrlPr>
              </m:sSubSupPr>
              <m:e>
                <m:r>
                  <m:rPr>
                    <m:sty m:val="p"/>
                  </m:rPr>
                  <w:rPr>
                    <w:rFonts w:ascii="Cambria Math" w:hAnsi="Cambria Math" w:cs="Times New Roman"/>
                    <w:color w:val="000000"/>
                  </w:rPr>
                  <m:t>E</m:t>
                </m:r>
              </m:e>
              <m:sub>
                <m:r>
                  <m:rPr>
                    <m:sty m:val="p"/>
                  </m:rPr>
                  <w:rPr>
                    <w:rFonts w:ascii="Cambria Math" w:hAnsi="Cambria Math" w:cs="Times New Roman"/>
                    <w:color w:val="000000"/>
                  </w:rPr>
                  <m:t>s</m:t>
                </m:r>
              </m:sub>
              <m:sup>
                <m:r>
                  <m:rPr>
                    <m:sty m:val="p"/>
                  </m:rPr>
                  <w:rPr>
                    <w:rFonts w:ascii="Cambria Math" w:hAnsi="Cambria Math" w:cs="Times New Roman"/>
                    <w:color w:val="000000"/>
                  </w:rPr>
                  <m:t>2</m:t>
                </m:r>
              </m:sup>
            </m:sSubSup>
          </m:e>
        </m:d>
        <m:r>
          <m:rPr>
            <m:sty m:val="p"/>
          </m:rPr>
          <w:rPr>
            <w:rFonts w:ascii="Cambria Math" w:hAnsi="Cambria Math" w:cs="Times New Roman"/>
            <w:color w:val="000000"/>
          </w:rPr>
          <m:t>+2</m:t>
        </m:r>
        <m:sSub>
          <m:sSubPr>
            <m:ctrlPr>
              <w:rPr>
                <w:rFonts w:ascii="Cambria Math" w:hAnsi="Cambria Math" w:cs="Times New Roman"/>
                <w:color w:val="000000"/>
              </w:rPr>
            </m:ctrlPr>
          </m:sSubPr>
          <m:e>
            <m:r>
              <m:rPr>
                <m:sty m:val="p"/>
              </m:rPr>
              <w:rPr>
                <w:rFonts w:ascii="Cambria Math" w:hAnsi="Cambria Math" w:cs="Times New Roman"/>
                <w:color w:val="000000"/>
              </w:rPr>
              <m:t>E</m:t>
            </m:r>
          </m:e>
          <m:sub>
            <m:r>
              <m:rPr>
                <m:sty m:val="p"/>
              </m:rPr>
              <w:rPr>
                <w:rFonts w:ascii="Cambria Math" w:hAnsi="Cambria Math" w:cs="Times New Roman"/>
                <w:color w:val="000000"/>
              </w:rPr>
              <m:t>r</m:t>
            </m:r>
          </m:sub>
        </m:sSub>
        <m:sSub>
          <m:sSubPr>
            <m:ctrlPr>
              <w:rPr>
                <w:rFonts w:ascii="Cambria Math" w:hAnsi="Cambria Math" w:cs="Times New Roman"/>
                <w:color w:val="000000"/>
              </w:rPr>
            </m:ctrlPr>
          </m:sSubPr>
          <m:e>
            <m:r>
              <m:rPr>
                <m:sty m:val="p"/>
              </m:rPr>
              <w:rPr>
                <w:rFonts w:ascii="Cambria Math" w:hAnsi="Cambria Math" w:cs="Times New Roman"/>
                <w:color w:val="000000"/>
              </w:rPr>
              <m:t>E</m:t>
            </m:r>
          </m:e>
          <m:sub>
            <m:r>
              <m:rPr>
                <m:sty m:val="p"/>
              </m:rPr>
              <w:rPr>
                <w:rFonts w:ascii="Cambria Math" w:hAnsi="Cambria Math" w:cs="Times New Roman"/>
                <w:color w:val="000000"/>
              </w:rPr>
              <m:t>s</m:t>
            </m:r>
          </m:sub>
        </m:sSub>
        <m:r>
          <m:rPr>
            <m:sty m:val="p"/>
          </m:rPr>
          <w:rPr>
            <w:rFonts w:ascii="Cambria Math" w:hAnsi="Cambria Math" w:cs="Times New Roman"/>
            <w:color w:val="000000"/>
          </w:rPr>
          <m:t>cos⁡(2kΔL</m:t>
        </m:r>
      </m:oMath>
      <w:r w:rsidRPr="00312A21">
        <w:rPr>
          <w:rFonts w:ascii="Times New Roman" w:hAnsi="Times New Roman" w:cs="Times New Roman"/>
          <w:color w:val="000000"/>
        </w:rPr>
        <w:t>), where L is the effective pathlength inside of the interferometer</w:t>
      </w:r>
      <w:r w:rsidR="00167F3B" w:rsidRPr="00312A21">
        <w:rPr>
          <w:rFonts w:ascii="Times New Roman" w:hAnsi="Times New Roman" w:cs="Times New Roman"/>
          <w:color w:val="000000"/>
        </w:rPr>
        <w:t>, and the energy produced by the two beams after going through the beam splitter.</w:t>
      </w:r>
      <w:sdt>
        <w:sdtPr>
          <w:rPr>
            <w:rFonts w:ascii="Times New Roman" w:hAnsi="Times New Roman" w:cs="Times New Roman"/>
            <w:color w:val="000000"/>
            <w:vertAlign w:val="superscript"/>
          </w:rPr>
          <w:tag w:val="MENDELEY_CITATION_v3_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"/>
          <w:id w:val="-1451468195"/>
          <w:placeholder>
            <w:docPart w:val="DefaultPlaceholder_-1854013440"/>
          </w:placeholder>
        </w:sdtPr>
        <w:sdtContent>
          <w:r w:rsidR="00BA3EC9" w:rsidRPr="00312A21">
            <w:rPr>
              <w:rFonts w:ascii="Times New Roman" w:hAnsi="Times New Roman" w:cs="Times New Roman"/>
              <w:color w:val="000000"/>
              <w:vertAlign w:val="superscript"/>
            </w:rPr>
            <w:t>14</w:t>
          </w:r>
        </w:sdtContent>
      </w:sdt>
      <w:r w:rsidR="00167F3B" w:rsidRPr="00312A21">
        <w:rPr>
          <w:rFonts w:ascii="Times New Roman" w:hAnsi="Times New Roman" w:cs="Times New Roman"/>
          <w:color w:val="000000"/>
        </w:rPr>
        <w:t xml:space="preserve"> Next, the signal travels through an optical isolator where it is forced to propagate in only one direction. The central fiber coupler sends the signal to both reference and sample arms. </w:t>
      </w:r>
    </w:p>
    <w:p w14:paraId="7DFB9E8C" w14:textId="20ED2ED3" w:rsidR="00167F3B" w:rsidRPr="00312A21" w:rsidRDefault="00167F3B" w:rsidP="00AF2AF3">
      <w:pPr>
        <w:spacing w:line="480" w:lineRule="auto"/>
        <w:rPr>
          <w:rFonts w:ascii="Times New Roman" w:hAnsi="Times New Roman" w:cs="Times New Roman"/>
          <w:color w:val="000000"/>
        </w:rPr>
      </w:pPr>
      <w:r w:rsidRPr="00312A21">
        <w:rPr>
          <w:rFonts w:ascii="Times New Roman" w:hAnsi="Times New Roman" w:cs="Times New Roman"/>
          <w:color w:val="000000"/>
        </w:rPr>
        <w:tab/>
        <w:t xml:space="preserve">The reference arm contains a polarization controller that controls conditions for interference, a neutral density filter to adjust the light power for shot noise detection, and a block of glass to act as a dispersion compensator. The signal sent from the reference arm is </w:t>
      </w:r>
      <m:oMath>
        <m:sSub>
          <m:sSubPr>
            <m:ctrlPr>
              <w:rPr>
                <w:rFonts w:ascii="Cambria Math" w:hAnsi="Cambria Math" w:cs="Times New Roman"/>
                <w:color w:val="000000"/>
              </w:rPr>
            </m:ctrlPr>
          </m:sSubPr>
          <m:e>
            <m:r>
              <m:rPr>
                <m:sty m:val="p"/>
              </m:rPr>
              <w:rPr>
                <w:rFonts w:ascii="Cambria Math" w:hAnsi="Cambria Math" w:cs="Times New Roman"/>
                <w:color w:val="000000"/>
              </w:rPr>
              <m:t>I</m:t>
            </m:r>
          </m:e>
          <m:sub>
            <m:r>
              <m:rPr>
                <m:sty m:val="p"/>
              </m:rPr>
              <w:rPr>
                <w:rFonts w:ascii="Cambria Math" w:hAnsi="Cambria Math" w:cs="Times New Roman"/>
                <w:color w:val="000000"/>
              </w:rPr>
              <m:t>r</m:t>
            </m:r>
          </m:sub>
        </m:sSub>
        <m:r>
          <m:rPr>
            <m:sty m:val="p"/>
          </m:rPr>
          <w:rPr>
            <w:rFonts w:ascii="Cambria Math" w:hAnsi="Cambria Math" w:cs="Times New Roman"/>
            <w:color w:val="000000"/>
          </w:rPr>
          <m:t>=ρ&lt;</m:t>
        </m:r>
        <m:sSup>
          <m:sSupPr>
            <m:ctrlPr>
              <w:rPr>
                <w:rFonts w:ascii="Cambria Math" w:hAnsi="Cambria Math" w:cs="Times New Roman"/>
                <w:color w:val="000000"/>
              </w:rPr>
            </m:ctrlPr>
          </m:sSupPr>
          <m:e>
            <m:d>
              <m:dPr>
                <m:begChr m:val="|"/>
                <m:endChr m:val="|"/>
                <m:ctrlPr>
                  <w:rPr>
                    <w:rFonts w:ascii="Cambria Math" w:hAnsi="Cambria Math" w:cs="Times New Roman"/>
                    <w:color w:val="000000"/>
                  </w:rPr>
                </m:ctrlPr>
              </m:dPr>
              <m:e>
                <m:sSub>
                  <m:sSubPr>
                    <m:ctrlPr>
                      <w:rPr>
                        <w:rFonts w:ascii="Cambria Math" w:hAnsi="Cambria Math" w:cs="Times New Roman"/>
                        <w:color w:val="000000"/>
                      </w:rPr>
                    </m:ctrlPr>
                  </m:sSubPr>
                  <m:e>
                    <m:r>
                      <m:rPr>
                        <m:sty m:val="p"/>
                      </m:rPr>
                      <w:rPr>
                        <w:rFonts w:ascii="Cambria Math" w:hAnsi="Cambria Math" w:cs="Times New Roman"/>
                        <w:color w:val="000000"/>
                      </w:rPr>
                      <m:t>E</m:t>
                    </m:r>
                  </m:e>
                  <m:sub>
                    <m:r>
                      <m:rPr>
                        <m:sty m:val="p"/>
                      </m:rPr>
                      <w:rPr>
                        <w:rFonts w:ascii="Cambria Math" w:hAnsi="Cambria Math" w:cs="Times New Roman"/>
                        <w:color w:val="000000"/>
                      </w:rPr>
                      <m:t>r</m:t>
                    </m:r>
                  </m:sub>
                </m:sSub>
                <m:r>
                  <m:rPr>
                    <m:sty m:val="p"/>
                  </m:rPr>
                  <w:rPr>
                    <w:rFonts w:ascii="Cambria Math" w:hAnsi="Cambria Math" w:cs="Times New Roman"/>
                    <w:color w:val="000000"/>
                  </w:rPr>
                  <m:t>+</m:t>
                </m:r>
                <m:sSub>
                  <m:sSubPr>
                    <m:ctrlPr>
                      <w:rPr>
                        <w:rFonts w:ascii="Cambria Math" w:hAnsi="Cambria Math" w:cs="Times New Roman"/>
                        <w:color w:val="000000"/>
                      </w:rPr>
                    </m:ctrlPr>
                  </m:sSubPr>
                  <m:e>
                    <m:r>
                      <m:rPr>
                        <m:sty m:val="p"/>
                      </m:rPr>
                      <w:rPr>
                        <w:rFonts w:ascii="Cambria Math" w:hAnsi="Cambria Math" w:cs="Times New Roman"/>
                        <w:color w:val="000000"/>
                      </w:rPr>
                      <m:t>E</m:t>
                    </m:r>
                  </m:e>
                  <m:sub>
                    <m:r>
                      <m:rPr>
                        <m:sty m:val="p"/>
                      </m:rPr>
                      <w:rPr>
                        <w:rFonts w:ascii="Cambria Math" w:hAnsi="Cambria Math" w:cs="Times New Roman"/>
                        <w:color w:val="000000"/>
                      </w:rPr>
                      <m:t>s</m:t>
                    </m:r>
                  </m:sub>
                </m:sSub>
              </m:e>
            </m:d>
          </m:e>
          <m:sup>
            <m:r>
              <m:rPr>
                <m:sty m:val="p"/>
              </m:rPr>
              <w:rPr>
                <w:rFonts w:ascii="Cambria Math" w:hAnsi="Cambria Math" w:cs="Times New Roman"/>
                <w:color w:val="000000"/>
              </w:rPr>
              <m:t>2</m:t>
            </m:r>
          </m:sup>
        </m:sSup>
        <m:r>
          <m:rPr>
            <m:sty m:val="p"/>
          </m:rPr>
          <w:rPr>
            <w:rFonts w:ascii="Cambria Math" w:hAnsi="Cambria Math" w:cs="Times New Roman"/>
            <w:color w:val="000000"/>
          </w:rPr>
          <m:t>&gt;</m:t>
        </m:r>
      </m:oMath>
      <w:r w:rsidR="00C0663A" w:rsidRPr="00312A21">
        <w:rPr>
          <w:rFonts w:ascii="Times New Roman" w:hAnsi="Times New Roman" w:cs="Times New Roman"/>
          <w:color w:val="000000"/>
        </w:rPr>
        <w:t xml:space="preserve">. </w:t>
      </w:r>
      <w:sdt>
        <w:sdtPr>
          <w:rPr>
            <w:rFonts w:ascii="Times New Roman" w:hAnsi="Times New Roman" w:cs="Times New Roman"/>
            <w:color w:val="000000"/>
            <w:vertAlign w:val="superscript"/>
          </w:rPr>
          <w:tag w:val="MENDELEY_CITATION_v3_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"/>
          <w:id w:val="-1249340285"/>
          <w:placeholder>
            <w:docPart w:val="DefaultPlaceholder_-1854013440"/>
          </w:placeholder>
        </w:sdtPr>
        <w:sdtContent>
          <w:r w:rsidR="00BA3EC9" w:rsidRPr="00312A21">
            <w:rPr>
              <w:rFonts w:ascii="Times New Roman" w:hAnsi="Times New Roman" w:cs="Times New Roman"/>
              <w:color w:val="000000"/>
              <w:vertAlign w:val="superscript"/>
            </w:rPr>
            <w:t>14</w:t>
          </w:r>
        </w:sdtContent>
      </w:sdt>
    </w:p>
    <w:p w14:paraId="2F8D97C7" w14:textId="4A2026B7" w:rsidR="00C745F7" w:rsidRPr="00312A21" w:rsidRDefault="00962F4B" w:rsidP="00AF2AF3">
      <w:pPr>
        <w:spacing w:line="480" w:lineRule="auto"/>
        <w:rPr>
          <w:rFonts w:ascii="Times New Roman" w:hAnsi="Times New Roman" w:cs="Times New Roman"/>
          <w:color w:val="000000"/>
        </w:rPr>
      </w:pPr>
      <w:r w:rsidRPr="00312A21">
        <w:rPr>
          <w:rFonts w:ascii="Times New Roman" w:hAnsi="Times New Roman" w:cs="Times New Roman"/>
          <w:color w:val="000000"/>
        </w:rPr>
        <w:tab/>
        <w:t xml:space="preserve">The signal on the object arm </w:t>
      </w:r>
      <w:r w:rsidR="00C0663A" w:rsidRPr="00312A21">
        <w:rPr>
          <w:rFonts w:ascii="Times New Roman" w:hAnsi="Times New Roman" w:cs="Times New Roman"/>
          <w:color w:val="000000"/>
        </w:rPr>
        <w:t>arrives</w:t>
      </w:r>
      <w:r w:rsidRPr="00312A21">
        <w:rPr>
          <w:rFonts w:ascii="Times New Roman" w:hAnsi="Times New Roman" w:cs="Times New Roman"/>
          <w:color w:val="000000"/>
        </w:rPr>
        <w:t xml:space="preserve"> at the transverse scanner, which samples the canvas in the x and y directions. The signal produced from this detection is represented as </w:t>
      </w:r>
      <m:oMath>
        <m:r>
          <m:rPr>
            <m:sty m:val="p"/>
          </m:rPr>
          <w:rPr>
            <w:rFonts w:ascii="Cambria Math" w:hAnsi="Cambria Math" w:cs="Times New Roman"/>
            <w:color w:val="000000"/>
          </w:rPr>
          <m:t>I=</m:t>
        </m:r>
        <m:f>
          <m:fPr>
            <m:ctrlPr>
              <w:rPr>
                <w:rFonts w:ascii="Cambria Math" w:hAnsi="Cambria Math" w:cs="Times New Roman"/>
                <w:color w:val="000000"/>
              </w:rPr>
            </m:ctrlPr>
          </m:fPr>
          <m:num>
            <m:r>
              <m:rPr>
                <m:sty m:val="p"/>
              </m:rPr>
              <w:rPr>
                <w:rFonts w:ascii="Cambria Math" w:hAnsi="Cambria Math" w:cs="Times New Roman"/>
                <w:color w:val="000000"/>
              </w:rPr>
              <m:t>2</m:t>
            </m:r>
            <m:sSub>
              <m:sSubPr>
                <m:ctrlPr>
                  <w:rPr>
                    <w:rFonts w:ascii="Cambria Math" w:hAnsi="Cambria Math" w:cs="Times New Roman"/>
                    <w:color w:val="000000"/>
                  </w:rPr>
                </m:ctrlPr>
              </m:sSubPr>
              <m:e>
                <m:r>
                  <m:rPr>
                    <m:sty m:val="p"/>
                  </m:rPr>
                  <w:rPr>
                    <w:rFonts w:ascii="Cambria Math" w:hAnsi="Cambria Math" w:cs="Times New Roman"/>
                    <w:color w:val="000000"/>
                  </w:rPr>
                  <m:t>J</m:t>
                </m:r>
              </m:e>
              <m:sub>
                <m:r>
                  <m:rPr>
                    <m:sty m:val="p"/>
                  </m:rPr>
                  <w:rPr>
                    <w:rFonts w:ascii="Cambria Math" w:hAnsi="Cambria Math" w:cs="Times New Roman"/>
                    <w:color w:val="000000"/>
                  </w:rPr>
                  <m:t>1</m:t>
                </m:r>
              </m:sub>
            </m:sSub>
            <m:r>
              <m:rPr>
                <m:sty m:val="p"/>
              </m:rPr>
              <w:rPr>
                <w:rFonts w:ascii="Cambria Math" w:hAnsi="Cambria Math" w:cs="Times New Roman"/>
                <w:color w:val="000000"/>
              </w:rPr>
              <m:t>(v)</m:t>
            </m:r>
          </m:num>
          <m:den>
            <m:r>
              <m:rPr>
                <m:sty m:val="p"/>
              </m:rPr>
              <w:rPr>
                <w:rFonts w:ascii="Cambria Math" w:hAnsi="Cambria Math" w:cs="Times New Roman"/>
                <w:color w:val="000000"/>
              </w:rPr>
              <m:t>v</m:t>
            </m:r>
          </m:den>
        </m:f>
      </m:oMath>
      <w:r w:rsidRPr="00312A21">
        <w:rPr>
          <w:rFonts w:ascii="Times New Roman" w:hAnsi="Times New Roman" w:cs="Times New Roman"/>
          <w:color w:val="000000"/>
        </w:rPr>
        <w:t xml:space="preserve">. </w:t>
      </w:r>
      <w:sdt>
        <w:sdtPr>
          <w:rPr>
            <w:rFonts w:ascii="Times New Roman" w:hAnsi="Times New Roman" w:cs="Times New Roman"/>
            <w:color w:val="000000"/>
            <w:vertAlign w:val="superscript"/>
          </w:rPr>
          <w:tag w:val="MENDELEY_CITATION_v3_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"/>
          <w:id w:val="1464930005"/>
          <w:placeholder>
            <w:docPart w:val="DefaultPlaceholder_-1854013440"/>
          </w:placeholder>
        </w:sdtPr>
        <w:sdtContent>
          <w:r w:rsidR="00BA3EC9" w:rsidRPr="00312A21">
            <w:rPr>
              <w:rFonts w:ascii="Times New Roman" w:hAnsi="Times New Roman" w:cs="Times New Roman"/>
              <w:color w:val="000000"/>
              <w:vertAlign w:val="superscript"/>
            </w:rPr>
            <w:t>14</w:t>
          </w:r>
        </w:sdtContent>
      </w:sdt>
      <w:r w:rsidRPr="00312A21">
        <w:rPr>
          <w:rFonts w:ascii="Times New Roman" w:hAnsi="Times New Roman" w:cs="Times New Roman"/>
          <w:color w:val="000000"/>
        </w:rPr>
        <w:t xml:space="preserve">This signal and the one from the reference arm are sent back to the fiber coupler and towards </w:t>
      </w:r>
      <w:r w:rsidRPr="00312A21">
        <w:rPr>
          <w:rFonts w:ascii="Times New Roman" w:hAnsi="Times New Roman" w:cs="Times New Roman"/>
          <w:color w:val="000000"/>
        </w:rPr>
        <w:lastRenderedPageBreak/>
        <w:t xml:space="preserve">the computer for processing. Upon interacting together, a superposition of the two signals emerges and provides data for the z direction of the canvas. This interaction shown by </w:t>
      </w:r>
      <m:oMath>
        <m:sSub>
          <m:sSubPr>
            <m:ctrlPr>
              <w:rPr>
                <w:rFonts w:ascii="Cambria Math" w:hAnsi="Cambria Math" w:cs="Times New Roman"/>
                <w:color w:val="000000"/>
              </w:rPr>
            </m:ctrlPr>
          </m:sSubPr>
          <m:e>
            <m:r>
              <m:rPr>
                <m:sty m:val="p"/>
              </m:rPr>
              <w:rPr>
                <w:rFonts w:ascii="Cambria Math" w:hAnsi="Cambria Math" w:cs="Times New Roman"/>
                <w:color w:val="000000"/>
              </w:rPr>
              <m:t>I</m:t>
            </m:r>
          </m:e>
          <m:sub>
            <m:r>
              <m:rPr>
                <m:sty m:val="p"/>
              </m:rPr>
              <w:rPr>
                <w:rFonts w:ascii="Cambria Math" w:hAnsi="Cambria Math" w:cs="Times New Roman"/>
                <w:color w:val="000000"/>
              </w:rPr>
              <m:t>ω</m:t>
            </m:r>
          </m:sub>
        </m:sSub>
        <m:r>
          <m:rPr>
            <m:sty m:val="p"/>
          </m:rPr>
          <w:rPr>
            <w:rFonts w:ascii="Cambria Math" w:hAnsi="Cambria Math" w:cs="Times New Roman"/>
            <w:color w:val="000000"/>
          </w:rPr>
          <m:t>=</m:t>
        </m:r>
        <m:sSub>
          <m:sSubPr>
            <m:ctrlPr>
              <w:rPr>
                <w:rFonts w:ascii="Cambria Math" w:hAnsi="Cambria Math" w:cs="Times New Roman"/>
                <w:color w:val="000000"/>
              </w:rPr>
            </m:ctrlPr>
          </m:sSubPr>
          <m:e>
            <m:r>
              <m:rPr>
                <m:sty m:val="p"/>
              </m:rPr>
              <w:rPr>
                <w:rFonts w:ascii="Cambria Math" w:hAnsi="Cambria Math" w:cs="Times New Roman"/>
                <w:color w:val="000000"/>
              </w:rPr>
              <m:t>I</m:t>
            </m:r>
          </m:e>
          <m:sub>
            <m:r>
              <m:rPr>
                <m:sty m:val="p"/>
              </m:rPr>
              <w:rPr>
                <w:rFonts w:ascii="Cambria Math" w:hAnsi="Cambria Math" w:cs="Times New Roman"/>
                <w:color w:val="000000"/>
              </w:rPr>
              <m:t>r</m:t>
            </m:r>
          </m:sub>
        </m:sSub>
        <m:d>
          <m:dPr>
            <m:ctrlPr>
              <w:rPr>
                <w:rFonts w:ascii="Cambria Math" w:hAnsi="Cambria Math" w:cs="Times New Roman"/>
                <w:color w:val="000000"/>
              </w:rPr>
            </m:ctrlPr>
          </m:dPr>
          <m:e>
            <m:r>
              <m:rPr>
                <m:sty m:val="p"/>
              </m:rPr>
              <w:rPr>
                <w:rFonts w:ascii="Cambria Math" w:hAnsi="Cambria Math" w:cs="Times New Roman"/>
                <w:color w:val="000000"/>
              </w:rPr>
              <m:t>ω</m:t>
            </m:r>
          </m:e>
        </m:d>
        <m:r>
          <m:rPr>
            <m:sty m:val="p"/>
          </m:rPr>
          <w:rPr>
            <w:rFonts w:ascii="Cambria Math" w:hAnsi="Cambria Math" w:cs="Times New Roman"/>
            <w:color w:val="000000"/>
          </w:rPr>
          <m:t>+</m:t>
        </m:r>
        <m:nary>
          <m:naryPr>
            <m:chr m:val="∑"/>
            <m:supHide m:val="1"/>
            <m:ctrlPr>
              <w:rPr>
                <w:rFonts w:ascii="Cambria Math" w:hAnsi="Cambria Math" w:cs="Times New Roman"/>
                <w:color w:val="000000"/>
              </w:rPr>
            </m:ctrlPr>
          </m:naryPr>
          <m:sub>
            <m:r>
              <m:rPr>
                <m:sty m:val="p"/>
              </m:rPr>
              <w:rPr>
                <w:rFonts w:ascii="Cambria Math" w:hAnsi="Cambria Math" w:cs="Times New Roman"/>
                <w:color w:val="000000"/>
              </w:rPr>
              <m:t>n</m:t>
            </m:r>
          </m:sub>
          <m:sup/>
          <m:e>
            <m:sSub>
              <m:sSubPr>
                <m:ctrlPr>
                  <w:rPr>
                    <w:rFonts w:ascii="Cambria Math" w:hAnsi="Cambria Math" w:cs="Times New Roman"/>
                    <w:color w:val="000000"/>
                  </w:rPr>
                </m:ctrlPr>
              </m:sSubPr>
              <m:e>
                <m:r>
                  <m:rPr>
                    <m:sty m:val="p"/>
                  </m:rPr>
                  <w:rPr>
                    <w:rFonts w:ascii="Cambria Math" w:hAnsi="Cambria Math" w:cs="Times New Roman"/>
                    <w:color w:val="000000"/>
                  </w:rPr>
                  <m:t>I</m:t>
                </m:r>
              </m:e>
              <m:sub>
                <m:r>
                  <m:rPr>
                    <m:sty m:val="p"/>
                  </m:rPr>
                  <w:rPr>
                    <w:rFonts w:ascii="Cambria Math" w:hAnsi="Cambria Math" w:cs="Times New Roman"/>
                    <w:color w:val="000000"/>
                  </w:rPr>
                  <m:t>n</m:t>
                </m:r>
              </m:sub>
            </m:sSub>
            <m:d>
              <m:dPr>
                <m:ctrlPr>
                  <w:rPr>
                    <w:rFonts w:ascii="Cambria Math" w:hAnsi="Cambria Math" w:cs="Times New Roman"/>
                    <w:color w:val="000000"/>
                  </w:rPr>
                </m:ctrlPr>
              </m:dPr>
              <m:e>
                <m:r>
                  <m:rPr>
                    <m:sty m:val="p"/>
                  </m:rPr>
                  <w:rPr>
                    <w:rFonts w:ascii="Cambria Math" w:hAnsi="Cambria Math" w:cs="Times New Roman"/>
                    <w:color w:val="000000"/>
                  </w:rPr>
                  <m:t>ω</m:t>
                </m:r>
              </m:e>
            </m:d>
            <m:r>
              <m:rPr>
                <m:sty m:val="p"/>
              </m:rPr>
              <w:rPr>
                <w:rFonts w:ascii="Cambria Math" w:hAnsi="Cambria Math" w:cs="Times New Roman"/>
                <w:color w:val="000000"/>
              </w:rPr>
              <m:t>+2</m:t>
            </m:r>
            <m:nary>
              <m:naryPr>
                <m:chr m:val="∑"/>
                <m:supHide m:val="1"/>
                <m:ctrlPr>
                  <w:rPr>
                    <w:rFonts w:ascii="Cambria Math" w:hAnsi="Cambria Math" w:cs="Times New Roman"/>
                    <w:color w:val="000000"/>
                  </w:rPr>
                </m:ctrlPr>
              </m:naryPr>
              <m:sub>
                <m:r>
                  <m:rPr>
                    <m:sty m:val="p"/>
                  </m:rPr>
                  <w:rPr>
                    <w:rFonts w:ascii="Cambria Math" w:hAnsi="Cambria Math" w:cs="Times New Roman"/>
                    <w:color w:val="000000"/>
                  </w:rPr>
                  <m:t>n</m:t>
                </m:r>
              </m:sub>
              <m:sup/>
              <m:e>
                <m:r>
                  <m:rPr>
                    <m:sty m:val="p"/>
                  </m:rPr>
                  <w:rPr>
                    <w:rFonts w:ascii="Cambria Math" w:hAnsi="Cambria Math" w:cs="Times New Roman"/>
                    <w:color w:val="000000"/>
                  </w:rPr>
                  <m:t>[√</m:t>
                </m:r>
                <m:sSub>
                  <m:sSubPr>
                    <m:ctrlPr>
                      <w:rPr>
                        <w:rFonts w:ascii="Cambria Math" w:hAnsi="Cambria Math" w:cs="Times New Roman"/>
                        <w:color w:val="000000"/>
                      </w:rPr>
                    </m:ctrlPr>
                  </m:sSubPr>
                  <m:e>
                    <m:r>
                      <m:rPr>
                        <m:sty m:val="p"/>
                      </m:rPr>
                      <w:rPr>
                        <w:rFonts w:ascii="Cambria Math" w:hAnsi="Cambria Math" w:cs="Times New Roman"/>
                        <w:color w:val="000000"/>
                      </w:rPr>
                      <m:t>I</m:t>
                    </m:r>
                  </m:e>
                  <m:sub>
                    <m:r>
                      <m:rPr>
                        <m:sty m:val="p"/>
                      </m:rPr>
                      <w:rPr>
                        <w:rFonts w:ascii="Cambria Math" w:hAnsi="Cambria Math" w:cs="Times New Roman"/>
                        <w:color w:val="000000"/>
                      </w:rPr>
                      <m:t>r</m:t>
                    </m:r>
                  </m:sub>
                </m:sSub>
                <m:d>
                  <m:dPr>
                    <m:ctrlPr>
                      <w:rPr>
                        <w:rFonts w:ascii="Cambria Math" w:hAnsi="Cambria Math" w:cs="Times New Roman"/>
                        <w:color w:val="000000"/>
                      </w:rPr>
                    </m:ctrlPr>
                  </m:dPr>
                  <m:e>
                    <m:r>
                      <m:rPr>
                        <m:sty m:val="p"/>
                      </m:rPr>
                      <w:rPr>
                        <w:rFonts w:ascii="Cambria Math" w:hAnsi="Cambria Math" w:cs="Times New Roman"/>
                        <w:color w:val="000000"/>
                      </w:rPr>
                      <m:t>ω</m:t>
                    </m:r>
                  </m:e>
                </m:d>
                <m:sSub>
                  <m:sSubPr>
                    <m:ctrlPr>
                      <w:rPr>
                        <w:rFonts w:ascii="Cambria Math" w:hAnsi="Cambria Math" w:cs="Times New Roman"/>
                        <w:color w:val="000000"/>
                      </w:rPr>
                    </m:ctrlPr>
                  </m:sSubPr>
                  <m:e>
                    <m:r>
                      <m:rPr>
                        <m:sty m:val="p"/>
                      </m:rPr>
                      <w:rPr>
                        <w:rFonts w:ascii="Cambria Math" w:hAnsi="Cambria Math" w:cs="Times New Roman"/>
                        <w:color w:val="000000"/>
                      </w:rPr>
                      <m:t>I</m:t>
                    </m:r>
                  </m:e>
                  <m:sub>
                    <m:r>
                      <m:rPr>
                        <m:sty m:val="p"/>
                      </m:rPr>
                      <w:rPr>
                        <w:rFonts w:ascii="Cambria Math" w:hAnsi="Cambria Math" w:cs="Times New Roman"/>
                        <w:color w:val="000000"/>
                      </w:rPr>
                      <m:t>n</m:t>
                    </m:r>
                  </m:sub>
                </m:sSub>
                <m:d>
                  <m:dPr>
                    <m:ctrlPr>
                      <w:rPr>
                        <w:rFonts w:ascii="Cambria Math" w:hAnsi="Cambria Math" w:cs="Times New Roman"/>
                        <w:color w:val="000000"/>
                      </w:rPr>
                    </m:ctrlPr>
                  </m:dPr>
                  <m:e>
                    <m:r>
                      <m:rPr>
                        <m:sty m:val="p"/>
                      </m:rPr>
                      <w:rPr>
                        <w:rFonts w:ascii="Cambria Math" w:hAnsi="Cambria Math" w:cs="Times New Roman"/>
                        <w:color w:val="000000"/>
                      </w:rPr>
                      <m:t>ω</m:t>
                    </m:r>
                  </m:e>
                </m:d>
                <m:r>
                  <m:rPr>
                    <m:sty m:val="p"/>
                  </m:rPr>
                  <w:rPr>
                    <w:rFonts w:ascii="Cambria Math" w:hAnsi="Cambria Math" w:cs="Times New Roman"/>
                    <w:color w:val="000000"/>
                  </w:rPr>
                  <m:t>cos⁡(ω</m:t>
                </m:r>
                <m:sSub>
                  <m:sSubPr>
                    <m:ctrlPr>
                      <w:rPr>
                        <w:rFonts w:ascii="Cambria Math" w:hAnsi="Cambria Math" w:cs="Times New Roman"/>
                        <w:color w:val="000000"/>
                      </w:rPr>
                    </m:ctrlPr>
                  </m:sSubPr>
                  <m:e>
                    <m:r>
                      <m:rPr>
                        <m:sty m:val="p"/>
                      </m:rPr>
                      <w:rPr>
                        <w:rFonts w:ascii="Cambria Math" w:hAnsi="Cambria Math" w:cs="Times New Roman"/>
                        <w:color w:val="000000"/>
                      </w:rPr>
                      <m:t>τ</m:t>
                    </m:r>
                  </m:e>
                  <m:sub>
                    <m:r>
                      <m:rPr>
                        <m:sty m:val="p"/>
                      </m:rPr>
                      <w:rPr>
                        <w:rFonts w:ascii="Cambria Math" w:hAnsi="Cambria Math" w:cs="Times New Roman"/>
                        <w:color w:val="000000"/>
                      </w:rPr>
                      <m:t>n</m:t>
                    </m:r>
                  </m:sub>
                </m:sSub>
                <m:r>
                  <m:rPr>
                    <m:sty m:val="p"/>
                  </m:rPr>
                  <w:rPr>
                    <w:rFonts w:ascii="Cambria Math" w:hAnsi="Cambria Math" w:cs="Times New Roman"/>
                    <w:color w:val="000000"/>
                  </w:rPr>
                  <m:t>)]</m:t>
                </m:r>
              </m:e>
            </m:nary>
          </m:e>
        </m:nary>
      </m:oMath>
      <w:r w:rsidRPr="00312A21">
        <w:rPr>
          <w:rFonts w:ascii="Times New Roman" w:hAnsi="Times New Roman" w:cs="Times New Roman"/>
          <w:color w:val="000000"/>
        </w:rPr>
        <w:t>.</w:t>
      </w:r>
      <w:sdt>
        <w:sdtPr>
          <w:rPr>
            <w:rFonts w:ascii="Times New Roman" w:hAnsi="Times New Roman" w:cs="Times New Roman"/>
            <w:color w:val="000000"/>
            <w:vertAlign w:val="superscript"/>
          </w:rPr>
          <w:tag w:val="MENDELEY_CITATION_v3_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"/>
          <w:id w:val="-34657751"/>
          <w:placeholder>
            <w:docPart w:val="DefaultPlaceholder_-1854013440"/>
          </w:placeholder>
        </w:sdtPr>
        <w:sdtContent>
          <w:r w:rsidR="00BA3EC9" w:rsidRPr="00312A21">
            <w:rPr>
              <w:rFonts w:ascii="Times New Roman" w:hAnsi="Times New Roman" w:cs="Times New Roman"/>
              <w:color w:val="000000"/>
              <w:vertAlign w:val="superscript"/>
            </w:rPr>
            <w:t>1</w:t>
          </w:r>
        </w:sdtContent>
      </w:sdt>
      <w:r w:rsidRPr="00312A21">
        <w:rPr>
          <w:rFonts w:ascii="Times New Roman" w:hAnsi="Times New Roman" w:cs="Times New Roman"/>
          <w:color w:val="000000"/>
        </w:rPr>
        <w:t xml:space="preserve"> </w:t>
      </w:r>
      <w:r w:rsidR="00C745F7" w:rsidRPr="00312A21">
        <w:rPr>
          <w:rFonts w:ascii="Times New Roman" w:hAnsi="Times New Roman" w:cs="Times New Roman"/>
          <w:color w:val="000000"/>
        </w:rPr>
        <w:t xml:space="preserve">The full width half maximum is defined as </w:t>
      </w:r>
      <m:oMath>
        <m:r>
          <m:rPr>
            <m:sty m:val="p"/>
          </m:rPr>
          <w:rPr>
            <w:rFonts w:ascii="Cambria Math" w:hAnsi="Cambria Math" w:cs="Times New Roman"/>
            <w:color w:val="000000"/>
          </w:rPr>
          <m:t>Δ</m:t>
        </m:r>
        <m:sSub>
          <m:sSubPr>
            <m:ctrlPr>
              <w:rPr>
                <w:rFonts w:ascii="Cambria Math" w:hAnsi="Cambria Math" w:cs="Times New Roman"/>
                <w:color w:val="000000"/>
              </w:rPr>
            </m:ctrlPr>
          </m:sSubPr>
          <m:e>
            <m:r>
              <m:rPr>
                <m:sty m:val="p"/>
              </m:rPr>
              <w:rPr>
                <w:rFonts w:ascii="Cambria Math" w:hAnsi="Cambria Math" w:cs="Times New Roman"/>
                <w:color w:val="000000"/>
              </w:rPr>
              <m:t>τ</m:t>
            </m:r>
          </m:e>
          <m:sub>
            <m:r>
              <m:rPr>
                <m:sty m:val="p"/>
              </m:rPr>
              <w:rPr>
                <w:rFonts w:ascii="Cambria Math" w:hAnsi="Cambria Math" w:cs="Times New Roman"/>
                <w:color w:val="000000"/>
              </w:rPr>
              <m:t>FWHM</m:t>
            </m:r>
          </m:sub>
        </m:sSub>
        <m:r>
          <m:rPr>
            <m:sty m:val="p"/>
          </m:rPr>
          <w:rPr>
            <w:rFonts w:ascii="Cambria Math" w:hAnsi="Cambria Math" w:cs="Times New Roman"/>
            <w:color w:val="000000"/>
          </w:rPr>
          <m:t>=</m:t>
        </m:r>
        <m:f>
          <m:fPr>
            <m:ctrlPr>
              <w:rPr>
                <w:rFonts w:ascii="Cambria Math" w:hAnsi="Cambria Math" w:cs="Times New Roman"/>
                <w:color w:val="000000"/>
              </w:rPr>
            </m:ctrlPr>
          </m:fPr>
          <m:num>
            <m:r>
              <m:rPr>
                <m:sty m:val="p"/>
              </m:rPr>
              <w:rPr>
                <w:rFonts w:ascii="Cambria Math" w:hAnsi="Cambria Math" w:cs="Times New Roman"/>
                <w:color w:val="000000"/>
              </w:rPr>
              <m:t>8</m:t>
            </m:r>
            <m:func>
              <m:funcPr>
                <m:ctrlPr>
                  <w:rPr>
                    <w:rFonts w:ascii="Cambria Math" w:hAnsi="Cambria Math" w:cs="Times New Roman"/>
                    <w:color w:val="000000"/>
                  </w:rPr>
                </m:ctrlPr>
              </m:funcPr>
              <m:fName>
                <m:r>
                  <m:rPr>
                    <m:sty m:val="p"/>
                  </m:rPr>
                  <w:rPr>
                    <w:rFonts w:ascii="Cambria Math" w:hAnsi="Cambria Math" w:cs="Times New Roman"/>
                    <w:color w:val="000000"/>
                  </w:rPr>
                  <m:t>ln</m:t>
                </m:r>
              </m:fName>
              <m:e>
                <m:r>
                  <m:rPr>
                    <m:sty m:val="p"/>
                  </m:rPr>
                  <w:rPr>
                    <w:rFonts w:ascii="Cambria Math" w:hAnsi="Cambria Math" w:cs="Times New Roman"/>
                    <w:color w:val="000000"/>
                  </w:rPr>
                  <m:t>2</m:t>
                </m:r>
              </m:e>
            </m:func>
          </m:num>
          <m:den>
            <m:r>
              <m:rPr>
                <m:sty m:val="p"/>
              </m:rPr>
              <w:rPr>
                <w:rFonts w:ascii="Cambria Math" w:hAnsi="Cambria Math" w:cs="Times New Roman"/>
                <w:color w:val="000000"/>
              </w:rPr>
              <m:t>Δ</m:t>
            </m:r>
            <m:sSub>
              <m:sSubPr>
                <m:ctrlPr>
                  <w:rPr>
                    <w:rFonts w:ascii="Cambria Math" w:hAnsi="Cambria Math" w:cs="Times New Roman"/>
                    <w:color w:val="000000"/>
                  </w:rPr>
                </m:ctrlPr>
              </m:sSubPr>
              <m:e>
                <m:r>
                  <m:rPr>
                    <m:sty m:val="p"/>
                  </m:rPr>
                  <w:rPr>
                    <w:rFonts w:ascii="Cambria Math" w:hAnsi="Cambria Math" w:cs="Times New Roman"/>
                    <w:color w:val="000000"/>
                  </w:rPr>
                  <m:t>ω</m:t>
                </m:r>
              </m:e>
              <m:sub>
                <m:r>
                  <m:rPr>
                    <m:sty m:val="p"/>
                  </m:rPr>
                  <w:rPr>
                    <w:rFonts w:ascii="Cambria Math" w:hAnsi="Cambria Math" w:cs="Times New Roman"/>
                    <w:color w:val="000000"/>
                  </w:rPr>
                  <m:t>FWHM</m:t>
                </m:r>
              </m:sub>
            </m:sSub>
          </m:den>
        </m:f>
      </m:oMath>
      <w:r w:rsidR="00C745F7" w:rsidRPr="00312A21">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"/>
          <w:id w:val="-1674261824"/>
          <w:placeholder>
            <w:docPart w:val="DefaultPlaceholder_-1854013440"/>
          </w:placeholder>
        </w:sdtPr>
        <w:sdtContent>
          <w:r w:rsidR="00BA3EC9" w:rsidRPr="00312A21">
            <w:rPr>
              <w:rFonts w:ascii="Times New Roman" w:hAnsi="Times New Roman" w:cs="Times New Roman"/>
              <w:color w:val="000000"/>
            </w:rPr>
            <w:t>1</w:t>
          </w:r>
        </w:sdtContent>
      </w:sdt>
    </w:p>
    <w:p w14:paraId="092A27D7" w14:textId="26C22DC2" w:rsidR="00962F4B" w:rsidRPr="00312A21" w:rsidRDefault="009600F8" w:rsidP="00AF2AF3">
      <w:pPr>
        <w:spacing w:line="480" w:lineRule="auto"/>
        <w:rPr>
          <w:rFonts w:ascii="Times New Roman" w:hAnsi="Times New Roman" w:cs="Times New Roman"/>
          <w:color w:val="000000"/>
        </w:rPr>
      </w:pPr>
      <w:r w:rsidRPr="00312A21">
        <w:rPr>
          <w:rFonts w:ascii="Times New Roman" w:hAnsi="Times New Roman" w:cs="Times New Roman"/>
          <w:color w:val="000000"/>
        </w:rPr>
        <w:t xml:space="preserve">     </w:t>
      </w:r>
      <w:r w:rsidR="00C745F7" w:rsidRPr="00312A21">
        <w:rPr>
          <w:rFonts w:ascii="Times New Roman" w:hAnsi="Times New Roman" w:cs="Times New Roman"/>
          <w:color w:val="000000"/>
        </w:rPr>
        <w:t>After this interaction, photons are sent through</w:t>
      </w:r>
      <w:r w:rsidRPr="00312A21">
        <w:rPr>
          <w:rFonts w:ascii="Times New Roman" w:hAnsi="Times New Roman" w:cs="Times New Roman"/>
          <w:color w:val="000000"/>
        </w:rPr>
        <w:t xml:space="preserve"> a diffraction grating and spectrograph lens. Upon hitting the surface of the CCD camera, the signal is defined as </w:t>
      </w:r>
      <m:oMath>
        <m:sSub>
          <m:sSubPr>
            <m:ctrlPr>
              <w:rPr>
                <w:rFonts w:ascii="Cambria Math" w:hAnsi="Cambria Math" w:cs="Times New Roman"/>
                <w:color w:val="000000"/>
              </w:rPr>
            </m:ctrlPr>
          </m:sSubPr>
          <m:e>
            <m:r>
              <m:rPr>
                <m:sty m:val="p"/>
              </m:rPr>
              <w:rPr>
                <w:rFonts w:ascii="Cambria Math" w:hAnsi="Cambria Math" w:cs="Times New Roman"/>
                <w:color w:val="000000"/>
              </w:rPr>
              <m:t>I</m:t>
            </m:r>
          </m:e>
          <m:sub>
            <m:r>
              <m:rPr>
                <m:sty m:val="p"/>
              </m:rPr>
              <w:rPr>
                <w:rFonts w:ascii="Cambria Math" w:hAnsi="Cambria Math" w:cs="Times New Roman"/>
                <w:color w:val="000000"/>
              </w:rPr>
              <m:t>CCD</m:t>
            </m:r>
          </m:sub>
        </m:sSub>
        <m:r>
          <m:rPr>
            <m:sty m:val="p"/>
          </m:rPr>
          <w:rPr>
            <w:rFonts w:ascii="Cambria Math" w:hAnsi="Cambria Math" w:cs="Times New Roman"/>
            <w:color w:val="000000"/>
          </w:rPr>
          <m:t>=</m:t>
        </m:r>
        <m:sSub>
          <m:sSubPr>
            <m:ctrlPr>
              <w:rPr>
                <w:rFonts w:ascii="Cambria Math" w:hAnsi="Cambria Math" w:cs="Times New Roman"/>
                <w:color w:val="000000"/>
              </w:rPr>
            </m:ctrlPr>
          </m:sSubPr>
          <m:e>
            <m:r>
              <m:rPr>
                <m:sty m:val="p"/>
              </m:rPr>
              <w:rPr>
                <w:rFonts w:ascii="Cambria Math" w:hAnsi="Cambria Math" w:cs="Times New Roman"/>
                <w:color w:val="000000"/>
              </w:rPr>
              <m:t>E</m:t>
            </m:r>
          </m:e>
          <m:sub>
            <m:r>
              <m:rPr>
                <m:sty m:val="p"/>
              </m:rPr>
              <w:rPr>
                <w:rFonts w:ascii="Cambria Math" w:hAnsi="Cambria Math" w:cs="Times New Roman"/>
                <w:color w:val="000000"/>
              </w:rPr>
              <m:t>r</m:t>
            </m:r>
          </m:sub>
        </m:sSub>
        <m:d>
          <m:dPr>
            <m:ctrlPr>
              <w:rPr>
                <w:rFonts w:ascii="Cambria Math" w:hAnsi="Cambria Math" w:cs="Times New Roman"/>
                <w:color w:val="000000"/>
              </w:rPr>
            </m:ctrlPr>
          </m:dPr>
          <m:e>
            <m:r>
              <m:rPr>
                <m:sty m:val="p"/>
              </m:rPr>
              <w:rPr>
                <w:rFonts w:ascii="Cambria Math" w:hAnsi="Cambria Math" w:cs="Times New Roman"/>
                <w:color w:val="000000"/>
              </w:rPr>
              <m:t>k</m:t>
            </m:r>
          </m:e>
        </m:d>
        <m:sSub>
          <m:sSubPr>
            <m:ctrlPr>
              <w:rPr>
                <w:rFonts w:ascii="Cambria Math" w:hAnsi="Cambria Math" w:cs="Times New Roman"/>
                <w:color w:val="000000"/>
              </w:rPr>
            </m:ctrlPr>
          </m:sSubPr>
          <m:e>
            <m:r>
              <m:rPr>
                <m:sty m:val="p"/>
              </m:rPr>
              <w:rPr>
                <w:rFonts w:ascii="Cambria Math" w:hAnsi="Cambria Math" w:cs="Times New Roman"/>
                <w:color w:val="000000"/>
              </w:rPr>
              <m:t>E</m:t>
            </m:r>
          </m:e>
          <m:sub>
            <m:r>
              <m:rPr>
                <m:sty m:val="p"/>
              </m:rPr>
              <w:rPr>
                <w:rFonts w:ascii="Cambria Math" w:hAnsi="Cambria Math" w:cs="Times New Roman"/>
                <w:color w:val="000000"/>
              </w:rPr>
              <m:t>s</m:t>
            </m:r>
          </m:sub>
        </m:sSub>
        <m:sSup>
          <m:sSupPr>
            <m:ctrlPr>
              <w:rPr>
                <w:rFonts w:ascii="Cambria Math" w:hAnsi="Cambria Math" w:cs="Times New Roman"/>
                <w:color w:val="000000"/>
              </w:rPr>
            </m:ctrlPr>
          </m:sSupPr>
          <m:e>
            <m:d>
              <m:dPr>
                <m:ctrlPr>
                  <w:rPr>
                    <w:rFonts w:ascii="Cambria Math" w:hAnsi="Cambria Math" w:cs="Times New Roman"/>
                    <w:color w:val="000000"/>
                  </w:rPr>
                </m:ctrlPr>
              </m:dPr>
              <m:e>
                <m:r>
                  <m:rPr>
                    <m:sty m:val="p"/>
                  </m:rPr>
                  <w:rPr>
                    <w:rFonts w:ascii="Cambria Math" w:hAnsi="Cambria Math" w:cs="Times New Roman"/>
                    <w:color w:val="000000"/>
                  </w:rPr>
                  <m:t>k</m:t>
                </m:r>
              </m:e>
            </m:d>
          </m:e>
          <m:sup>
            <m:r>
              <m:rPr>
                <m:sty m:val="p"/>
              </m:rPr>
              <w:rPr>
                <w:rFonts w:ascii="Cambria Math" w:hAnsi="Cambria Math" w:cs="Times New Roman"/>
                <w:color w:val="000000"/>
              </w:rPr>
              <m:t>*</m:t>
            </m:r>
          </m:sup>
        </m:sSup>
        <m:r>
          <m:rPr>
            <m:sty m:val="p"/>
          </m:rPr>
          <w:rPr>
            <w:rFonts w:ascii="Cambria Math" w:hAnsi="Cambria Math" w:cs="Times New Roman"/>
            <w:color w:val="000000"/>
          </w:rPr>
          <m:t>+</m:t>
        </m:r>
        <m:sSub>
          <m:sSubPr>
            <m:ctrlPr>
              <w:rPr>
                <w:rFonts w:ascii="Cambria Math" w:hAnsi="Cambria Math" w:cs="Times New Roman"/>
                <w:color w:val="000000"/>
              </w:rPr>
            </m:ctrlPr>
          </m:sSubPr>
          <m:e>
            <m:r>
              <m:rPr>
                <m:sty m:val="p"/>
              </m:rPr>
              <w:rPr>
                <w:rFonts w:ascii="Cambria Math" w:hAnsi="Cambria Math" w:cs="Times New Roman"/>
                <w:color w:val="000000"/>
              </w:rPr>
              <m:t>E</m:t>
            </m:r>
          </m:e>
          <m:sub>
            <m:r>
              <m:rPr>
                <m:sty m:val="p"/>
              </m:rPr>
              <w:rPr>
                <w:rFonts w:ascii="Cambria Math" w:hAnsi="Cambria Math" w:cs="Times New Roman"/>
                <w:color w:val="000000"/>
              </w:rPr>
              <m:t>s</m:t>
            </m:r>
          </m:sub>
        </m:sSub>
        <m:d>
          <m:dPr>
            <m:ctrlPr>
              <w:rPr>
                <w:rFonts w:ascii="Cambria Math" w:hAnsi="Cambria Math" w:cs="Times New Roman"/>
                <w:color w:val="000000"/>
              </w:rPr>
            </m:ctrlPr>
          </m:dPr>
          <m:e>
            <m:r>
              <m:rPr>
                <m:sty m:val="p"/>
              </m:rPr>
              <w:rPr>
                <w:rFonts w:ascii="Cambria Math" w:hAnsi="Cambria Math" w:cs="Times New Roman"/>
                <w:color w:val="000000"/>
              </w:rPr>
              <m:t>k</m:t>
            </m:r>
          </m:e>
        </m:d>
        <m:sSub>
          <m:sSubPr>
            <m:ctrlPr>
              <w:rPr>
                <w:rFonts w:ascii="Cambria Math" w:hAnsi="Cambria Math" w:cs="Times New Roman"/>
                <w:color w:val="000000"/>
              </w:rPr>
            </m:ctrlPr>
          </m:sSubPr>
          <m:e>
            <m:r>
              <m:rPr>
                <m:sty m:val="p"/>
              </m:rPr>
              <w:rPr>
                <w:rFonts w:ascii="Cambria Math" w:hAnsi="Cambria Math" w:cs="Times New Roman"/>
                <w:color w:val="000000"/>
              </w:rPr>
              <m:t>E</m:t>
            </m:r>
          </m:e>
          <m:sub>
            <m:r>
              <m:rPr>
                <m:sty m:val="p"/>
              </m:rPr>
              <w:rPr>
                <w:rFonts w:ascii="Cambria Math" w:hAnsi="Cambria Math" w:cs="Times New Roman"/>
                <w:color w:val="000000"/>
              </w:rPr>
              <m:t>r</m:t>
            </m:r>
          </m:sub>
        </m:sSub>
        <m:sSup>
          <m:sSupPr>
            <m:ctrlPr>
              <w:rPr>
                <w:rFonts w:ascii="Cambria Math" w:hAnsi="Cambria Math" w:cs="Times New Roman"/>
                <w:color w:val="000000"/>
              </w:rPr>
            </m:ctrlPr>
          </m:sSupPr>
          <m:e>
            <m:d>
              <m:dPr>
                <m:ctrlPr>
                  <w:rPr>
                    <w:rFonts w:ascii="Cambria Math" w:hAnsi="Cambria Math" w:cs="Times New Roman"/>
                    <w:color w:val="000000"/>
                  </w:rPr>
                </m:ctrlPr>
              </m:dPr>
              <m:e>
                <m:r>
                  <m:rPr>
                    <m:sty m:val="p"/>
                  </m:rPr>
                  <w:rPr>
                    <w:rFonts w:ascii="Cambria Math" w:hAnsi="Cambria Math" w:cs="Times New Roman"/>
                    <w:color w:val="000000"/>
                  </w:rPr>
                  <m:t>k</m:t>
                </m:r>
              </m:e>
            </m:d>
          </m:e>
          <m:sup>
            <m:r>
              <m:rPr>
                <m:sty m:val="p"/>
              </m:rPr>
              <w:rPr>
                <w:rFonts w:ascii="Cambria Math" w:hAnsi="Cambria Math" w:cs="Times New Roman"/>
                <w:color w:val="000000"/>
              </w:rPr>
              <m:t>*</m:t>
            </m:r>
          </m:sup>
        </m:sSup>
      </m:oMath>
      <w:r w:rsidRPr="00312A21">
        <w:rPr>
          <w:rFonts w:ascii="Times New Roman" w:hAnsi="Times New Roman" w:cs="Times New Roman"/>
          <w:color w:val="000000"/>
        </w:rPr>
        <w:t>.</w:t>
      </w:r>
      <w:sdt>
        <w:sdtPr>
          <w:rPr>
            <w:rFonts w:ascii="Times New Roman" w:hAnsi="Times New Roman" w:cs="Times New Roman"/>
            <w:color w:val="000000"/>
            <w:vertAlign w:val="superscript"/>
          </w:rPr>
          <w:tag w:val="MENDELEY_CITATION_v3_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"/>
          <w:id w:val="1413900561"/>
          <w:placeholder>
            <w:docPart w:val="DefaultPlaceholder_-1854013440"/>
          </w:placeholder>
        </w:sdtPr>
        <w:sdtContent>
          <w:r w:rsidR="00BA3EC9" w:rsidRPr="00312A21">
            <w:rPr>
              <w:rFonts w:ascii="Times New Roman" w:hAnsi="Times New Roman" w:cs="Times New Roman"/>
              <w:color w:val="000000"/>
              <w:vertAlign w:val="superscript"/>
            </w:rPr>
            <w:t>14</w:t>
          </w:r>
        </w:sdtContent>
      </w:sdt>
      <w:r w:rsidRPr="00312A21">
        <w:rPr>
          <w:rFonts w:ascii="Times New Roman" w:hAnsi="Times New Roman" w:cs="Times New Roman"/>
          <w:color w:val="000000"/>
        </w:rPr>
        <w:t xml:space="preserve"> </w:t>
      </w:r>
    </w:p>
    <w:p w14:paraId="67B1A32A" w14:textId="7EA4E560" w:rsidR="009600F8" w:rsidRPr="00312A21" w:rsidRDefault="00C745F7" w:rsidP="00AF2AF3">
      <w:pPr>
        <w:spacing w:line="480" w:lineRule="auto"/>
        <w:rPr>
          <w:rFonts w:ascii="Times New Roman" w:hAnsi="Times New Roman" w:cs="Times New Roman"/>
          <w:color w:val="000000"/>
        </w:rPr>
      </w:pPr>
      <w:r w:rsidRPr="00312A21">
        <w:rPr>
          <w:rFonts w:ascii="Times New Roman" w:hAnsi="Times New Roman" w:cs="Times New Roman"/>
          <w:color w:val="000000"/>
        </w:rPr>
        <w:t xml:space="preserve">     The final interference term is multiplied by a strong reference signal </w:t>
      </w:r>
      <m:oMath>
        <m:sSup>
          <m:sSupPr>
            <m:ctrlPr>
              <w:rPr>
                <w:rFonts w:ascii="Cambria Math" w:hAnsi="Cambria Math" w:cs="Times New Roman"/>
                <w:color w:val="000000"/>
              </w:rPr>
            </m:ctrlPr>
          </m:sSupPr>
          <m:e>
            <m:r>
              <m:rPr>
                <m:sty m:val="p"/>
              </m:rPr>
              <w:rPr>
                <w:rFonts w:ascii="Cambria Math" w:hAnsi="Cambria Math" w:cs="Times New Roman"/>
                <w:color w:val="000000"/>
              </w:rPr>
              <m:t>(</m:t>
            </m:r>
            <m:sSub>
              <m:sSubPr>
                <m:ctrlPr>
                  <w:rPr>
                    <w:rFonts w:ascii="Cambria Math" w:hAnsi="Cambria Math" w:cs="Times New Roman"/>
                    <w:color w:val="000000"/>
                  </w:rPr>
                </m:ctrlPr>
              </m:sSubPr>
              <m:e>
                <m:r>
                  <m:rPr>
                    <m:sty m:val="p"/>
                  </m:rPr>
                  <w:rPr>
                    <w:rFonts w:ascii="Cambria Math" w:hAnsi="Cambria Math" w:cs="Times New Roman"/>
                    <w:color w:val="000000"/>
                  </w:rPr>
                  <m:t>I</m:t>
                </m:r>
              </m:e>
              <m:sub>
                <m:r>
                  <m:rPr>
                    <m:sty m:val="p"/>
                  </m:rPr>
                  <w:rPr>
                    <w:rFonts w:ascii="Cambria Math" w:hAnsi="Cambria Math" w:cs="Times New Roman"/>
                    <w:color w:val="000000"/>
                  </w:rPr>
                  <m:t>r</m:t>
                </m:r>
              </m:sub>
            </m:sSub>
            <m:sSub>
              <m:sSubPr>
                <m:ctrlPr>
                  <w:rPr>
                    <w:rFonts w:ascii="Cambria Math" w:hAnsi="Cambria Math" w:cs="Times New Roman"/>
                    <w:color w:val="000000"/>
                  </w:rPr>
                </m:ctrlPr>
              </m:sSubPr>
              <m:e>
                <m:r>
                  <m:rPr>
                    <m:sty m:val="p"/>
                  </m:rPr>
                  <w:rPr>
                    <w:rFonts w:ascii="Cambria Math" w:hAnsi="Cambria Math" w:cs="Times New Roman"/>
                    <w:color w:val="000000"/>
                  </w:rPr>
                  <m:t>I</m:t>
                </m:r>
              </m:e>
              <m:sub>
                <m:r>
                  <m:rPr>
                    <m:sty m:val="p"/>
                  </m:rPr>
                  <w:rPr>
                    <w:rFonts w:ascii="Cambria Math" w:hAnsi="Cambria Math" w:cs="Times New Roman"/>
                    <w:color w:val="000000"/>
                  </w:rPr>
                  <m:t>n</m:t>
                </m:r>
              </m:sub>
            </m:sSub>
            <m:r>
              <m:rPr>
                <m:sty m:val="p"/>
              </m:rPr>
              <w:rPr>
                <w:rFonts w:ascii="Cambria Math" w:hAnsi="Cambria Math" w:cs="Times New Roman"/>
                <w:color w:val="000000"/>
              </w:rPr>
              <m:t>)</m:t>
            </m:r>
          </m:e>
          <m:sup>
            <m:r>
              <m:rPr>
                <m:sty m:val="p"/>
              </m:rPr>
              <w:rPr>
                <w:rFonts w:ascii="Cambria Math" w:hAnsi="Cambria Math" w:cs="Times New Roman"/>
                <w:color w:val="000000"/>
              </w:rPr>
              <m:t>.5</m:t>
            </m:r>
          </m:sup>
        </m:sSup>
      </m:oMath>
      <w:r w:rsidRPr="00312A21">
        <w:rPr>
          <w:rFonts w:ascii="Times New Roman" w:hAnsi="Times New Roman" w:cs="Times New Roman"/>
          <w:color w:val="000000"/>
        </w:rPr>
        <w:t xml:space="preserve"> due to the limited shot noise of this method.</w:t>
      </w:r>
      <w:sdt>
        <w:sdtPr>
          <w:rPr>
            <w:rFonts w:ascii="Times New Roman" w:hAnsi="Times New Roman" w:cs="Times New Roman"/>
            <w:color w:val="000000"/>
            <w:vertAlign w:val="superscript"/>
          </w:rPr>
          <w:tag w:val="MENDELEY_CITATION_v3_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"/>
          <w:id w:val="2017266348"/>
          <w:placeholder>
            <w:docPart w:val="DefaultPlaceholder_-1854013440"/>
          </w:placeholder>
        </w:sdtPr>
        <w:sdtContent>
          <w:r w:rsidR="00BA3EC9" w:rsidRPr="00312A21">
            <w:rPr>
              <w:rFonts w:ascii="Times New Roman" w:hAnsi="Times New Roman" w:cs="Times New Roman"/>
              <w:color w:val="000000"/>
              <w:vertAlign w:val="superscript"/>
            </w:rPr>
            <w:t>1</w:t>
          </w:r>
        </w:sdtContent>
      </w:sdt>
      <w:r w:rsidRPr="00312A21">
        <w:rPr>
          <w:rFonts w:ascii="Times New Roman" w:hAnsi="Times New Roman" w:cs="Times New Roman"/>
          <w:color w:val="000000"/>
        </w:rPr>
        <w:t xml:space="preserve"> </w:t>
      </w:r>
      <w:r w:rsidR="009600F8" w:rsidRPr="00312A21">
        <w:rPr>
          <w:rFonts w:ascii="Times New Roman" w:hAnsi="Times New Roman" w:cs="Times New Roman"/>
          <w:color w:val="000000"/>
        </w:rPr>
        <w:t xml:space="preserve">Shot noise is impossible to ignore in this instrumentation because it occurs when there is a potential barrier, and PN diodes are commonly used fiber couplers. As the electrons and holes cross this barrier, shot noise is produced due to changes in flux. The current’s flow will not be continuous and is limited by the number of photons at the detector. This is given by </w:t>
      </w:r>
      <m:oMath>
        <m:sSup>
          <m:sSupPr>
            <m:ctrlPr>
              <w:rPr>
                <w:rFonts w:ascii="Cambria Math" w:hAnsi="Cambria Math" w:cs="Times New Roman"/>
                <w:color w:val="000000"/>
              </w:rPr>
            </m:ctrlPr>
          </m:sSupPr>
          <m:e>
            <m:r>
              <m:rPr>
                <m:sty m:val="p"/>
              </m:rPr>
              <w:rPr>
                <w:rFonts w:ascii="Cambria Math" w:hAnsi="Cambria Math" w:cs="Times New Roman"/>
                <w:color w:val="000000"/>
              </w:rPr>
              <m:t>I</m:t>
            </m:r>
          </m:e>
          <m:sup>
            <m:r>
              <m:rPr>
                <m:sty m:val="p"/>
              </m:rPr>
              <w:rPr>
                <w:rFonts w:ascii="Cambria Math" w:hAnsi="Cambria Math" w:cs="Times New Roman"/>
                <w:color w:val="000000"/>
              </w:rPr>
              <m:t>2</m:t>
            </m:r>
          </m:sup>
        </m:sSup>
        <m:d>
          <m:dPr>
            <m:ctrlPr>
              <w:rPr>
                <w:rFonts w:ascii="Cambria Math" w:hAnsi="Cambria Math" w:cs="Times New Roman"/>
                <w:color w:val="000000"/>
              </w:rPr>
            </m:ctrlPr>
          </m:dPr>
          <m:e>
            <m:r>
              <m:rPr>
                <m:sty m:val="p"/>
              </m:rPr>
              <w:rPr>
                <w:rFonts w:ascii="Cambria Math" w:hAnsi="Cambria Math" w:cs="Times New Roman"/>
                <w:color w:val="000000"/>
              </w:rPr>
              <m:t>f</m:t>
            </m:r>
          </m:e>
        </m:d>
        <m:r>
          <m:rPr>
            <m:sty m:val="p"/>
          </m:rPr>
          <w:rPr>
            <w:rFonts w:ascii="Cambria Math" w:hAnsi="Cambria Math" w:cs="Times New Roman"/>
            <w:color w:val="000000"/>
          </w:rPr>
          <m:t>=2e</m:t>
        </m:r>
        <m:sSup>
          <m:sSupPr>
            <m:ctrlPr>
              <w:rPr>
                <w:rFonts w:ascii="Cambria Math" w:hAnsi="Cambria Math" w:cs="Times New Roman"/>
                <w:color w:val="000000"/>
              </w:rPr>
            </m:ctrlPr>
          </m:sSupPr>
          <m:e>
            <m:r>
              <m:rPr>
                <m:sty m:val="p"/>
              </m:rPr>
              <w:rPr>
                <w:rFonts w:ascii="Cambria Math" w:hAnsi="Cambria Math" w:cs="Times New Roman"/>
                <w:color w:val="000000"/>
              </w:rPr>
              <m:t>I</m:t>
            </m:r>
          </m:e>
          <m:sup>
            <m:r>
              <m:rPr>
                <m:sty m:val="p"/>
              </m:rPr>
              <w:rPr>
                <w:rFonts w:ascii="Cambria Math" w:hAnsi="Cambria Math" w:cs="Times New Roman"/>
                <w:color w:val="000000"/>
              </w:rPr>
              <m:t>0</m:t>
            </m:r>
          </m:sup>
        </m:sSup>
        <m:sSup>
          <m:sSupPr>
            <m:ctrlPr>
              <w:rPr>
                <w:rFonts w:ascii="Cambria Math" w:hAnsi="Cambria Math" w:cs="Times New Roman"/>
                <w:color w:val="000000"/>
              </w:rPr>
            </m:ctrlPr>
          </m:sSupPr>
          <m:e>
            <m:r>
              <m:rPr>
                <m:sty m:val="p"/>
              </m:rPr>
              <w:rPr>
                <w:rFonts w:ascii="Cambria Math" w:hAnsi="Cambria Math" w:cs="Times New Roman"/>
                <w:color w:val="000000"/>
              </w:rPr>
              <m:t>A</m:t>
            </m:r>
          </m:e>
          <m:sup>
            <m:r>
              <m:rPr>
                <m:sty m:val="p"/>
              </m:rPr>
              <w:rPr>
                <w:rFonts w:ascii="Cambria Math" w:hAnsi="Cambria Math" w:cs="Times New Roman"/>
                <w:color w:val="000000"/>
              </w:rPr>
              <m:t>2</m:t>
            </m:r>
          </m:sup>
        </m:sSup>
        <m:r>
          <m:rPr>
            <m:sty m:val="p"/>
          </m:rPr>
          <w:rPr>
            <w:rFonts w:ascii="Cambria Math" w:hAnsi="Cambria Math" w:cs="Times New Roman"/>
            <w:color w:val="000000"/>
          </w:rPr>
          <m:t>/Hz</m:t>
        </m:r>
      </m:oMath>
      <w:r w:rsidR="009600F8" w:rsidRPr="00312A21">
        <w:rPr>
          <w:rFonts w:ascii="Times New Roman" w:hAnsi="Times New Roman" w:cs="Times New Roman"/>
          <w:color w:val="000000"/>
        </w:rPr>
        <w:t xml:space="preserve">. </w:t>
      </w:r>
      <w:sdt>
        <w:sdtPr>
          <w:rPr>
            <w:rFonts w:ascii="Times New Roman" w:hAnsi="Times New Roman" w:cs="Times New Roman"/>
            <w:color w:val="000000"/>
            <w:vertAlign w:val="superscript"/>
          </w:rPr>
          <w:tag w:val="MENDELEY_CITATION_v3_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"/>
          <w:id w:val="983897530"/>
          <w:placeholder>
            <w:docPart w:val="DefaultPlaceholder_-1854013440"/>
          </w:placeholder>
        </w:sdtPr>
        <w:sdtContent>
          <w:r w:rsidR="00BA3EC9" w:rsidRPr="00312A21">
            <w:rPr>
              <w:rFonts w:ascii="Times New Roman" w:hAnsi="Times New Roman" w:cs="Times New Roman"/>
              <w:color w:val="000000"/>
              <w:vertAlign w:val="superscript"/>
            </w:rPr>
            <w:t>15</w:t>
          </w:r>
        </w:sdtContent>
      </w:sdt>
      <w:r w:rsidR="00D76CDA" w:rsidRPr="00312A21">
        <w:rPr>
          <w:rFonts w:ascii="Times New Roman" w:hAnsi="Times New Roman" w:cs="Times New Roman"/>
          <w:color w:val="000000"/>
        </w:rPr>
        <w:t xml:space="preserve">Shot noise is the most significant noise source in this measurement, so the final signal to noise ratio is given as: </w:t>
      </w:r>
    </w:p>
    <w:p w14:paraId="6B9531D9" w14:textId="25747645" w:rsidR="00D76CDA" w:rsidRPr="00312A21" w:rsidRDefault="00D76CDA" w:rsidP="00AF2AF3">
      <w:pPr>
        <w:spacing w:line="480" w:lineRule="auto"/>
        <w:rPr>
          <w:rFonts w:ascii="Times New Roman" w:hAnsi="Times New Roman" w:cs="Times New Roman"/>
          <w:color w:val="000000"/>
        </w:rPr>
      </w:pPr>
      <m:oMathPara>
        <m:oMath>
          <m:f>
            <m:fPr>
              <m:ctrlPr>
                <w:rPr>
                  <w:rFonts w:ascii="Cambria Math" w:hAnsi="Cambria Math" w:cs="Times New Roman"/>
                  <w:color w:val="000000"/>
                </w:rPr>
              </m:ctrlPr>
            </m:fPr>
            <m:num>
              <m:sSub>
                <m:sSubPr>
                  <m:ctrlPr>
                    <w:rPr>
                      <w:rFonts w:ascii="Cambria Math" w:hAnsi="Cambria Math" w:cs="Times New Roman"/>
                      <w:color w:val="000000"/>
                    </w:rPr>
                  </m:ctrlPr>
                </m:sSubPr>
                <m:e>
                  <m:r>
                    <m:rPr>
                      <m:sty m:val="p"/>
                    </m:rPr>
                    <w:rPr>
                      <w:rFonts w:ascii="Cambria Math" w:hAnsi="Cambria Math" w:cs="Times New Roman"/>
                      <w:color w:val="000000"/>
                    </w:rPr>
                    <m:t>I</m:t>
                  </m:r>
                </m:e>
                <m:sub>
                  <m:r>
                    <m:rPr>
                      <m:sty m:val="p"/>
                    </m:rPr>
                    <w:rPr>
                      <w:rFonts w:ascii="Cambria Math" w:hAnsi="Cambria Math" w:cs="Times New Roman"/>
                      <w:color w:val="000000"/>
                    </w:rPr>
                    <m:t>ω</m:t>
                  </m:r>
                </m:sub>
              </m:sSub>
              <m:r>
                <m:rPr>
                  <m:sty m:val="p"/>
                </m:rPr>
                <w:rPr>
                  <w:rFonts w:ascii="Cambria Math" w:hAnsi="Cambria Math" w:cs="Times New Roman"/>
                  <w:color w:val="000000"/>
                </w:rPr>
                <m:t>=</m:t>
              </m:r>
              <m:sSub>
                <m:sSubPr>
                  <m:ctrlPr>
                    <w:rPr>
                      <w:rFonts w:ascii="Cambria Math" w:hAnsi="Cambria Math" w:cs="Times New Roman"/>
                      <w:color w:val="000000"/>
                    </w:rPr>
                  </m:ctrlPr>
                </m:sSubPr>
                <m:e>
                  <m:r>
                    <m:rPr>
                      <m:sty m:val="p"/>
                    </m:rPr>
                    <w:rPr>
                      <w:rFonts w:ascii="Cambria Math" w:hAnsi="Cambria Math" w:cs="Times New Roman"/>
                      <w:color w:val="000000"/>
                    </w:rPr>
                    <m:t>I</m:t>
                  </m:r>
                </m:e>
                <m:sub>
                  <m:r>
                    <m:rPr>
                      <m:sty m:val="p"/>
                    </m:rPr>
                    <w:rPr>
                      <w:rFonts w:ascii="Cambria Math" w:hAnsi="Cambria Math" w:cs="Times New Roman"/>
                      <w:color w:val="000000"/>
                    </w:rPr>
                    <m:t>r</m:t>
                  </m:r>
                </m:sub>
              </m:sSub>
              <m:d>
                <m:dPr>
                  <m:ctrlPr>
                    <w:rPr>
                      <w:rFonts w:ascii="Cambria Math" w:hAnsi="Cambria Math" w:cs="Times New Roman"/>
                      <w:color w:val="000000"/>
                    </w:rPr>
                  </m:ctrlPr>
                </m:dPr>
                <m:e>
                  <m:r>
                    <m:rPr>
                      <m:sty m:val="p"/>
                    </m:rPr>
                    <w:rPr>
                      <w:rFonts w:ascii="Cambria Math" w:hAnsi="Cambria Math" w:cs="Times New Roman"/>
                      <w:color w:val="000000"/>
                    </w:rPr>
                    <m:t>ω</m:t>
                  </m:r>
                </m:e>
              </m:d>
              <m:r>
                <m:rPr>
                  <m:sty m:val="p"/>
                </m:rPr>
                <w:rPr>
                  <w:rFonts w:ascii="Cambria Math" w:hAnsi="Cambria Math" w:cs="Times New Roman"/>
                  <w:color w:val="000000"/>
                </w:rPr>
                <m:t>+</m:t>
              </m:r>
              <m:nary>
                <m:naryPr>
                  <m:chr m:val="∑"/>
                  <m:supHide m:val="1"/>
                  <m:ctrlPr>
                    <w:rPr>
                      <w:rFonts w:ascii="Cambria Math" w:hAnsi="Cambria Math" w:cs="Times New Roman"/>
                      <w:color w:val="000000"/>
                    </w:rPr>
                  </m:ctrlPr>
                </m:naryPr>
                <m:sub>
                  <m:r>
                    <m:rPr>
                      <m:sty m:val="p"/>
                    </m:rPr>
                    <w:rPr>
                      <w:rFonts w:ascii="Cambria Math" w:hAnsi="Cambria Math" w:cs="Times New Roman"/>
                      <w:color w:val="000000"/>
                    </w:rPr>
                    <m:t>n</m:t>
                  </m:r>
                </m:sub>
                <m:sup/>
                <m:e>
                  <m:sSub>
                    <m:sSubPr>
                      <m:ctrlPr>
                        <w:rPr>
                          <w:rFonts w:ascii="Cambria Math" w:hAnsi="Cambria Math" w:cs="Times New Roman"/>
                          <w:color w:val="000000"/>
                        </w:rPr>
                      </m:ctrlPr>
                    </m:sSubPr>
                    <m:e>
                      <m:r>
                        <m:rPr>
                          <m:sty m:val="p"/>
                        </m:rPr>
                        <w:rPr>
                          <w:rFonts w:ascii="Cambria Math" w:hAnsi="Cambria Math" w:cs="Times New Roman"/>
                          <w:color w:val="000000"/>
                        </w:rPr>
                        <m:t>I</m:t>
                      </m:r>
                    </m:e>
                    <m:sub>
                      <m:r>
                        <m:rPr>
                          <m:sty m:val="p"/>
                        </m:rPr>
                        <w:rPr>
                          <w:rFonts w:ascii="Cambria Math" w:hAnsi="Cambria Math" w:cs="Times New Roman"/>
                          <w:color w:val="000000"/>
                        </w:rPr>
                        <m:t>n</m:t>
                      </m:r>
                    </m:sub>
                  </m:sSub>
                  <m:d>
                    <m:dPr>
                      <m:ctrlPr>
                        <w:rPr>
                          <w:rFonts w:ascii="Cambria Math" w:hAnsi="Cambria Math" w:cs="Times New Roman"/>
                          <w:color w:val="000000"/>
                        </w:rPr>
                      </m:ctrlPr>
                    </m:dPr>
                    <m:e>
                      <m:r>
                        <m:rPr>
                          <m:sty m:val="p"/>
                        </m:rPr>
                        <w:rPr>
                          <w:rFonts w:ascii="Cambria Math" w:hAnsi="Cambria Math" w:cs="Times New Roman"/>
                          <w:color w:val="000000"/>
                        </w:rPr>
                        <m:t>ω</m:t>
                      </m:r>
                    </m:e>
                  </m:d>
                  <m:r>
                    <m:rPr>
                      <m:sty m:val="p"/>
                    </m:rPr>
                    <w:rPr>
                      <w:rFonts w:ascii="Cambria Math" w:hAnsi="Cambria Math" w:cs="Times New Roman"/>
                      <w:color w:val="000000"/>
                    </w:rPr>
                    <m:t>+2</m:t>
                  </m:r>
                  <m:nary>
                    <m:naryPr>
                      <m:chr m:val="∑"/>
                      <m:supHide m:val="1"/>
                      <m:ctrlPr>
                        <w:rPr>
                          <w:rFonts w:ascii="Cambria Math" w:hAnsi="Cambria Math" w:cs="Times New Roman"/>
                          <w:color w:val="000000"/>
                        </w:rPr>
                      </m:ctrlPr>
                    </m:naryPr>
                    <m:sub>
                      <m:r>
                        <m:rPr>
                          <m:sty m:val="p"/>
                        </m:rPr>
                        <w:rPr>
                          <w:rFonts w:ascii="Cambria Math" w:hAnsi="Cambria Math" w:cs="Times New Roman"/>
                          <w:color w:val="000000"/>
                        </w:rPr>
                        <m:t>n</m:t>
                      </m:r>
                    </m:sub>
                    <m:sup/>
                    <m:e>
                      <m:r>
                        <m:rPr>
                          <m:sty m:val="p"/>
                        </m:rPr>
                        <w:rPr>
                          <w:rFonts w:ascii="Cambria Math" w:hAnsi="Cambria Math" w:cs="Times New Roman"/>
                          <w:color w:val="000000"/>
                        </w:rPr>
                        <m:t>[√</m:t>
                      </m:r>
                      <m:sSub>
                        <m:sSubPr>
                          <m:ctrlPr>
                            <w:rPr>
                              <w:rFonts w:ascii="Cambria Math" w:hAnsi="Cambria Math" w:cs="Times New Roman"/>
                              <w:color w:val="000000"/>
                            </w:rPr>
                          </m:ctrlPr>
                        </m:sSubPr>
                        <m:e>
                          <m:r>
                            <m:rPr>
                              <m:sty m:val="p"/>
                            </m:rPr>
                            <w:rPr>
                              <w:rFonts w:ascii="Cambria Math" w:hAnsi="Cambria Math" w:cs="Times New Roman"/>
                              <w:color w:val="000000"/>
                            </w:rPr>
                            <m:t>I</m:t>
                          </m:r>
                        </m:e>
                        <m:sub>
                          <m:r>
                            <m:rPr>
                              <m:sty m:val="p"/>
                            </m:rPr>
                            <w:rPr>
                              <w:rFonts w:ascii="Cambria Math" w:hAnsi="Cambria Math" w:cs="Times New Roman"/>
                              <w:color w:val="000000"/>
                            </w:rPr>
                            <m:t>r</m:t>
                          </m:r>
                        </m:sub>
                      </m:sSub>
                      <m:d>
                        <m:dPr>
                          <m:ctrlPr>
                            <w:rPr>
                              <w:rFonts w:ascii="Cambria Math" w:hAnsi="Cambria Math" w:cs="Times New Roman"/>
                              <w:color w:val="000000"/>
                            </w:rPr>
                          </m:ctrlPr>
                        </m:dPr>
                        <m:e>
                          <m:r>
                            <m:rPr>
                              <m:sty m:val="p"/>
                            </m:rPr>
                            <w:rPr>
                              <w:rFonts w:ascii="Cambria Math" w:hAnsi="Cambria Math" w:cs="Times New Roman"/>
                              <w:color w:val="000000"/>
                            </w:rPr>
                            <m:t>ω</m:t>
                          </m:r>
                        </m:e>
                      </m:d>
                      <m:sSub>
                        <m:sSubPr>
                          <m:ctrlPr>
                            <w:rPr>
                              <w:rFonts w:ascii="Cambria Math" w:hAnsi="Cambria Math" w:cs="Times New Roman"/>
                              <w:color w:val="000000"/>
                            </w:rPr>
                          </m:ctrlPr>
                        </m:sSubPr>
                        <m:e>
                          <m:r>
                            <m:rPr>
                              <m:sty m:val="p"/>
                            </m:rPr>
                            <w:rPr>
                              <w:rFonts w:ascii="Cambria Math" w:hAnsi="Cambria Math" w:cs="Times New Roman"/>
                              <w:color w:val="000000"/>
                            </w:rPr>
                            <m:t>I</m:t>
                          </m:r>
                        </m:e>
                        <m:sub>
                          <m:r>
                            <m:rPr>
                              <m:sty m:val="p"/>
                            </m:rPr>
                            <w:rPr>
                              <w:rFonts w:ascii="Cambria Math" w:hAnsi="Cambria Math" w:cs="Times New Roman"/>
                              <w:color w:val="000000"/>
                            </w:rPr>
                            <m:t>n</m:t>
                          </m:r>
                        </m:sub>
                      </m:sSub>
                      <m:d>
                        <m:dPr>
                          <m:ctrlPr>
                            <w:rPr>
                              <w:rFonts w:ascii="Cambria Math" w:hAnsi="Cambria Math" w:cs="Times New Roman"/>
                              <w:color w:val="000000"/>
                            </w:rPr>
                          </m:ctrlPr>
                        </m:dPr>
                        <m:e>
                          <m:r>
                            <m:rPr>
                              <m:sty m:val="p"/>
                            </m:rPr>
                            <w:rPr>
                              <w:rFonts w:ascii="Cambria Math" w:hAnsi="Cambria Math" w:cs="Times New Roman"/>
                              <w:color w:val="000000"/>
                            </w:rPr>
                            <m:t>ω</m:t>
                          </m:r>
                        </m:e>
                      </m:d>
                      <m:r>
                        <m:rPr>
                          <m:sty m:val="p"/>
                        </m:rPr>
                        <w:rPr>
                          <w:rFonts w:ascii="Cambria Math" w:hAnsi="Cambria Math" w:cs="Times New Roman"/>
                          <w:color w:val="000000"/>
                        </w:rPr>
                        <m:t>cos⁡(ω</m:t>
                      </m:r>
                      <m:sSub>
                        <m:sSubPr>
                          <m:ctrlPr>
                            <w:rPr>
                              <w:rFonts w:ascii="Cambria Math" w:hAnsi="Cambria Math" w:cs="Times New Roman"/>
                              <w:color w:val="000000"/>
                            </w:rPr>
                          </m:ctrlPr>
                        </m:sSubPr>
                        <m:e>
                          <m:r>
                            <m:rPr>
                              <m:sty m:val="p"/>
                            </m:rPr>
                            <w:rPr>
                              <w:rFonts w:ascii="Cambria Math" w:hAnsi="Cambria Math" w:cs="Times New Roman"/>
                              <w:color w:val="000000"/>
                            </w:rPr>
                            <m:t>τ</m:t>
                          </m:r>
                        </m:e>
                        <m:sub>
                          <m:r>
                            <m:rPr>
                              <m:sty m:val="p"/>
                            </m:rPr>
                            <w:rPr>
                              <w:rFonts w:ascii="Cambria Math" w:hAnsi="Cambria Math" w:cs="Times New Roman"/>
                              <w:color w:val="000000"/>
                            </w:rPr>
                            <m:t>n</m:t>
                          </m:r>
                        </m:sub>
                      </m:sSub>
                      <m:r>
                        <m:rPr>
                          <m:sty m:val="p"/>
                        </m:rPr>
                        <w:rPr>
                          <w:rFonts w:ascii="Cambria Math" w:hAnsi="Cambria Math" w:cs="Times New Roman"/>
                          <w:color w:val="000000"/>
                        </w:rPr>
                        <m:t>)]</m:t>
                      </m:r>
                    </m:e>
                  </m:nary>
                </m:e>
              </m:nary>
            </m:num>
            <m:den>
              <m:r>
                <m:rPr>
                  <m:sty m:val="p"/>
                </m:rPr>
                <w:rPr>
                  <w:rFonts w:ascii="Cambria Math" w:hAnsi="Cambria Math" w:cs="Times New Roman"/>
                  <w:color w:val="000000"/>
                </w:rPr>
                <m:t>2e</m:t>
              </m:r>
              <m:sSup>
                <m:sSupPr>
                  <m:ctrlPr>
                    <w:rPr>
                      <w:rFonts w:ascii="Cambria Math" w:hAnsi="Cambria Math" w:cs="Times New Roman"/>
                      <w:color w:val="000000"/>
                    </w:rPr>
                  </m:ctrlPr>
                </m:sSupPr>
                <m:e>
                  <m:r>
                    <m:rPr>
                      <m:sty m:val="p"/>
                    </m:rPr>
                    <w:rPr>
                      <w:rFonts w:ascii="Cambria Math" w:hAnsi="Cambria Math" w:cs="Times New Roman"/>
                      <w:color w:val="000000"/>
                    </w:rPr>
                    <m:t>I</m:t>
                  </m:r>
                </m:e>
                <m:sup>
                  <m:r>
                    <m:rPr>
                      <m:sty m:val="p"/>
                    </m:rPr>
                    <w:rPr>
                      <w:rFonts w:ascii="Cambria Math" w:hAnsi="Cambria Math" w:cs="Times New Roman"/>
                      <w:color w:val="000000"/>
                    </w:rPr>
                    <m:t>0</m:t>
                  </m:r>
                </m:sup>
              </m:sSup>
              <m:sSup>
                <m:sSupPr>
                  <m:ctrlPr>
                    <w:rPr>
                      <w:rFonts w:ascii="Cambria Math" w:hAnsi="Cambria Math" w:cs="Times New Roman"/>
                      <w:color w:val="000000"/>
                    </w:rPr>
                  </m:ctrlPr>
                </m:sSupPr>
                <m:e>
                  <m:r>
                    <m:rPr>
                      <m:sty m:val="p"/>
                    </m:rPr>
                    <w:rPr>
                      <w:rFonts w:ascii="Cambria Math" w:hAnsi="Cambria Math" w:cs="Times New Roman"/>
                      <w:color w:val="000000"/>
                    </w:rPr>
                    <m:t>A</m:t>
                  </m:r>
                </m:e>
                <m:sup>
                  <m:r>
                    <m:rPr>
                      <m:sty m:val="p"/>
                    </m:rPr>
                    <w:rPr>
                      <w:rFonts w:ascii="Cambria Math" w:hAnsi="Cambria Math" w:cs="Times New Roman"/>
                      <w:color w:val="000000"/>
                    </w:rPr>
                    <m:t>2</m:t>
                  </m:r>
                </m:sup>
              </m:sSup>
            </m:den>
          </m:f>
        </m:oMath>
      </m:oMathPara>
    </w:p>
    <w:p w14:paraId="2B2885BB" w14:textId="2755DF34" w:rsidR="006C4259" w:rsidRPr="00312A21" w:rsidRDefault="00312A21" w:rsidP="00AF2AF3">
      <w:pPr>
        <w:spacing w:line="480" w:lineRule="auto"/>
        <w:rPr>
          <w:rFonts w:ascii="Times New Roman" w:hAnsi="Times New Roman" w:cs="Times New Roman"/>
          <w:color w:val="000000"/>
        </w:rPr>
      </w:pPr>
      <w:r w:rsidRPr="00312A21">
        <w:rPr>
          <w:rFonts w:ascii="Times New Roman" w:hAnsi="Times New Roman" w:cs="Times New Roman"/>
          <w:color w:val="000000"/>
        </w:rPr>
        <w:t>where</w:t>
      </w:r>
      <w:r w:rsidR="00D76CDA" w:rsidRPr="00312A21">
        <w:rPr>
          <w:rFonts w:ascii="Times New Roman" w:hAnsi="Times New Roman" w:cs="Times New Roman"/>
          <w:color w:val="000000"/>
        </w:rPr>
        <w:t xml:space="preserve"> for A, the area of a circle should be assumed. </w:t>
      </w:r>
    </w:p>
    <w:p w14:paraId="298A5CC6" w14:textId="77777777" w:rsidR="00D76CDA" w:rsidRPr="00312A21" w:rsidRDefault="00D76CDA" w:rsidP="00AF2AF3">
      <w:pPr>
        <w:spacing w:line="480" w:lineRule="auto"/>
        <w:rPr>
          <w:rFonts w:ascii="Times New Roman" w:hAnsi="Times New Roman" w:cs="Times New Roman"/>
          <w:color w:val="000000"/>
        </w:rPr>
      </w:pPr>
    </w:p>
    <w:p w14:paraId="30142DCF" w14:textId="77777777" w:rsidR="00D76CDA" w:rsidRPr="00312A21" w:rsidRDefault="00D76CDA" w:rsidP="00AF2AF3">
      <w:pPr>
        <w:spacing w:line="480" w:lineRule="auto"/>
        <w:rPr>
          <w:rFonts w:ascii="Times New Roman" w:hAnsi="Times New Roman" w:cs="Times New Roman"/>
          <w:color w:val="000000"/>
        </w:rPr>
      </w:pPr>
    </w:p>
    <w:p w14:paraId="34CCAD72" w14:textId="77777777" w:rsidR="00D76CDA" w:rsidRPr="00312A21" w:rsidRDefault="00D76CDA" w:rsidP="00AF2AF3">
      <w:pPr>
        <w:spacing w:line="480" w:lineRule="auto"/>
        <w:rPr>
          <w:rFonts w:ascii="Times New Roman" w:hAnsi="Times New Roman" w:cs="Times New Roman"/>
          <w:color w:val="000000"/>
        </w:rPr>
      </w:pPr>
    </w:p>
    <w:p w14:paraId="06901D50" w14:textId="77777777" w:rsidR="00D76CDA" w:rsidRPr="00312A21" w:rsidRDefault="00D76CDA" w:rsidP="00AF2AF3">
      <w:pPr>
        <w:spacing w:line="480" w:lineRule="auto"/>
        <w:rPr>
          <w:rFonts w:ascii="Times New Roman" w:hAnsi="Times New Roman" w:cs="Times New Roman"/>
          <w:color w:val="000000"/>
        </w:rPr>
      </w:pPr>
    </w:p>
    <w:p w14:paraId="4A50D142" w14:textId="77777777" w:rsidR="00D76CDA" w:rsidRPr="00312A21" w:rsidRDefault="00D76CDA" w:rsidP="00AF2AF3">
      <w:pPr>
        <w:spacing w:line="480" w:lineRule="auto"/>
        <w:rPr>
          <w:rFonts w:ascii="Times New Roman" w:hAnsi="Times New Roman" w:cs="Times New Roman"/>
          <w:color w:val="000000"/>
        </w:rPr>
      </w:pPr>
    </w:p>
    <w:p w14:paraId="43103EB0" w14:textId="77777777" w:rsidR="00D76CDA" w:rsidRPr="00312A21" w:rsidRDefault="00D76CDA" w:rsidP="00AF2AF3">
      <w:pPr>
        <w:spacing w:line="480" w:lineRule="auto"/>
        <w:rPr>
          <w:rFonts w:ascii="Times New Roman" w:hAnsi="Times New Roman" w:cs="Times New Roman"/>
          <w:color w:val="000000"/>
        </w:rPr>
      </w:pPr>
    </w:p>
    <w:p w14:paraId="1B6544E2" w14:textId="23E08DF5" w:rsidR="005227D5" w:rsidRPr="00312A21" w:rsidRDefault="00C0663A" w:rsidP="00AF2AF3">
      <w:pPr>
        <w:spacing w:line="480" w:lineRule="auto"/>
        <w:rPr>
          <w:rFonts w:ascii="Times New Roman" w:hAnsi="Times New Roman" w:cs="Times New Roman"/>
          <w:color w:val="000000"/>
        </w:rPr>
      </w:pPr>
      <w:r w:rsidRPr="00312A21">
        <w:rPr>
          <w:rFonts w:ascii="Times New Roman" w:hAnsi="Times New Roman" w:cs="Times New Roman"/>
          <w:noProof/>
        </w:rPr>
        <w:lastRenderedPageBreak/>
        <mc:AlternateContent>
          <mc:Choice Requires="wpg">
            <w:drawing>
              <wp:anchor distT="0" distB="0" distL="114300" distR="114300" simplePos="0" relativeHeight="251659264" behindDoc="0" locked="0" layoutInCell="1" allowOverlap="1" wp14:anchorId="68190DA6" wp14:editId="4034E815">
                <wp:simplePos x="0" y="0"/>
                <wp:positionH relativeFrom="column">
                  <wp:posOffset>1927860</wp:posOffset>
                </wp:positionH>
                <wp:positionV relativeFrom="paragraph">
                  <wp:posOffset>0</wp:posOffset>
                </wp:positionV>
                <wp:extent cx="4930228" cy="3478530"/>
                <wp:effectExtent l="0" t="0" r="0" b="1270"/>
                <wp:wrapSquare wrapText="bothSides"/>
                <wp:docPr id="13" name="Group 13"/>
                <wp:cNvGraphicFramePr/>
                <a:graphic xmlns:a="http://schemas.openxmlformats.org/drawingml/2006/main">
                  <a:graphicData uri="http://schemas.microsoft.com/office/word/2010/wordprocessingGroup">
                    <wpg:wgp>
                      <wpg:cNvGrpSpPr/>
                      <wpg:grpSpPr>
                        <a:xfrm>
                          <a:off x="0" y="0"/>
                          <a:ext cx="4930228" cy="3478530"/>
                          <a:chOff x="0" y="0"/>
                          <a:chExt cx="4314995" cy="3378918"/>
                        </a:xfrm>
                      </wpg:grpSpPr>
                      <wps:wsp>
                        <wps:cNvPr id="10" name="Text Box 10"/>
                        <wps:cNvSpPr txBox="1"/>
                        <wps:spPr>
                          <a:xfrm>
                            <a:off x="0" y="2782570"/>
                            <a:ext cx="4313015" cy="596348"/>
                          </a:xfrm>
                          <a:prstGeom prst="rect">
                            <a:avLst/>
                          </a:prstGeom>
                          <a:solidFill>
                            <a:schemeClr val="lt1"/>
                          </a:solidFill>
                          <a:ln w="6350">
                            <a:noFill/>
                          </a:ln>
                        </wps:spPr>
                        <wps:txbx>
                          <w:txbxContent>
                            <w:p w14:paraId="4CAE3C30" w14:textId="7851FD06" w:rsidR="00C337EF" w:rsidRPr="00674078" w:rsidRDefault="00C337EF">
                              <w:pPr>
                                <w:rPr>
                                  <w:rFonts w:ascii="Times New Roman" w:hAnsi="Times New Roman" w:cs="Times New Roman"/>
                                </w:rPr>
                              </w:pPr>
                              <w:r>
                                <w:rPr>
                                  <w:rFonts w:ascii="Times New Roman" w:hAnsi="Times New Roman" w:cs="Times New Roman"/>
                                  <w:i/>
                                  <w:iCs/>
                                </w:rPr>
                                <w:t xml:space="preserve">Figure 2. </w:t>
                              </w:r>
                              <w:r w:rsidR="00674078">
                                <w:rPr>
                                  <w:rFonts w:ascii="Times New Roman" w:hAnsi="Times New Roman" w:cs="Times New Roman"/>
                                </w:rPr>
                                <w:t xml:space="preserve">Picture of the two canvases presented in this study: </w:t>
                              </w:r>
                              <w:r w:rsidR="00674078">
                                <w:rPr>
                                  <w:rFonts w:ascii="Times New Roman" w:hAnsi="Times New Roman" w:cs="Times New Roman"/>
                                  <w:bCs/>
                                  <w:i/>
                                  <w:iCs/>
                                  <w:color w:val="000000"/>
                                </w:rPr>
                                <w:t xml:space="preserve">Saint Leonard of Porto Maurizio </w:t>
                              </w:r>
                              <w:r w:rsidR="00674078">
                                <w:rPr>
                                  <w:rFonts w:ascii="Times New Roman" w:hAnsi="Times New Roman" w:cs="Times New Roman"/>
                                  <w:bCs/>
                                  <w:color w:val="000000"/>
                                </w:rPr>
                                <w:t xml:space="preserve">and </w:t>
                              </w:r>
                              <w:r w:rsidR="00674078">
                                <w:rPr>
                                  <w:rFonts w:ascii="Times New Roman" w:hAnsi="Times New Roman" w:cs="Times New Roman"/>
                                  <w:bCs/>
                                  <w:i/>
                                  <w:iCs/>
                                  <w:color w:val="000000"/>
                                </w:rPr>
                                <w:t>Portrait of an Unknown Woman</w:t>
                              </w:r>
                              <w:r w:rsidR="00674078">
                                <w:rPr>
                                  <w:rFonts w:ascii="Times New Roman" w:hAnsi="Times New Roman" w:cs="Times New Roman"/>
                                  <w:bCs/>
                                  <w:color w:val="000000"/>
                                </w:rPr>
                                <w:t>.</w:t>
                              </w:r>
                              <w:sdt>
                                <w:sdtPr>
                                  <w:rPr>
                                    <w:rFonts w:ascii="Times New Roman" w:hAnsi="Times New Roman" w:cs="Times New Roman"/>
                                    <w:bCs/>
                                    <w:color w:val="000000"/>
                                    <w:vertAlign w:val="superscript"/>
                                  </w:rPr>
                                  <w:tag w:val="MENDELEY_CITATION_v3_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"/>
                                  <w:id w:val="-571734291"/>
                                  <w:placeholder>
                                    <w:docPart w:val="DefaultPlaceholder_-1854013440"/>
                                  </w:placeholder>
                                </w:sdtPr>
                                <w:sdtContent>
                                  <w:r w:rsidR="00BA3EC9" w:rsidRPr="00BA3EC9">
                                    <w:rPr>
                                      <w:rFonts w:ascii="Times New Roman" w:hAnsi="Times New Roman" w:cs="Times New Roman"/>
                                      <w:bCs/>
                                      <w:color w:val="000000"/>
                                      <w:vertAlign w:val="superscript"/>
                                    </w:rPr>
                                    <w:t>1</w:t>
                                  </w:r>
                                </w:sdtContent>
                              </w:sdt>
                              <w:r w:rsidR="00674078">
                                <w:rPr>
                                  <w:rFonts w:ascii="Times New Roman" w:hAnsi="Times New Roman" w:cs="Times New Roman"/>
                                </w:rPr>
                                <w:t xml:space="preserve"> </w:t>
                              </w:r>
                              <w:r>
                                <w:rPr>
                                  <w:rFonts w:ascii="Times New Roman" w:hAnsi="Times New Roman" w:cs="Times New Roman"/>
                                  <w:i/>
                                  <w:iCs/>
                                </w:rPr>
                                <w:t xml:space="preserve"> </w:t>
                              </w:r>
                              <w:r w:rsidR="00674078">
                                <w:rPr>
                                  <w:rFonts w:ascii="Times New Roman" w:hAnsi="Times New Roman" w:cs="Times New Roman"/>
                                </w:rPr>
                                <w:t xml:space="preserve">The regions where the first canvas was sampled is shown in red.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 name="Group 12"/>
                        <wpg:cNvGrpSpPr/>
                        <wpg:grpSpPr>
                          <a:xfrm>
                            <a:off x="99391" y="0"/>
                            <a:ext cx="4215604" cy="2743200"/>
                            <a:chOff x="0" y="0"/>
                            <a:chExt cx="3737610" cy="2374900"/>
                          </a:xfrm>
                        </wpg:grpSpPr>
                        <pic:pic xmlns:pic="http://schemas.openxmlformats.org/drawingml/2006/picture">
                          <pic:nvPicPr>
                            <pic:cNvPr id="9" name="Picture 9" descr="A painting of a person&#10;&#10;Description automatically generated with medium confidence"/>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1671320" y="19878"/>
                              <a:ext cx="2066290" cy="2322195"/>
                            </a:xfrm>
                            <a:prstGeom prst="rect">
                              <a:avLst/>
                            </a:prstGeom>
                            <a:ln>
                              <a:noFill/>
                            </a:ln>
                          </pic:spPr>
                        </pic:pic>
                        <pic:pic xmlns:pic="http://schemas.openxmlformats.org/drawingml/2006/picture">
                          <pic:nvPicPr>
                            <pic:cNvPr id="4" name="Picture 4" descr="A picture containing text&#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71320" cy="2374900"/>
                            </a:xfrm>
                            <a:prstGeom prst="rect">
                              <a:avLst/>
                            </a:prstGeom>
                            <a:ln>
                              <a:noFill/>
                            </a:ln>
                          </pic:spPr>
                        </pic:pic>
                      </wpg:grpSp>
                    </wpg:wgp>
                  </a:graphicData>
                </a:graphic>
                <wp14:sizeRelH relativeFrom="margin">
                  <wp14:pctWidth>0</wp14:pctWidth>
                </wp14:sizeRelH>
                <wp14:sizeRelV relativeFrom="margin">
                  <wp14:pctHeight>0</wp14:pctHeight>
                </wp14:sizeRelV>
              </wp:anchor>
            </w:drawing>
          </mc:Choice>
          <mc:Fallback>
            <w:pict>
              <v:group w14:anchorId="68190DA6" id="Group 13" o:spid="_x0000_s1029" style="position:absolute;margin-left:151.8pt;margin-top:0;width:388.2pt;height:273.9pt;z-index:251659264;mso-width-relative:margin;mso-height-relative:margin" coordsize="43149,337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">
                <v:shape id="Text Box 10" o:spid="_x0000_s1030" type="#_x0000_t202" style="position:absolute;top:27825;width:43130;height:59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" fillcolor="white [3201]" stroked="f" strokeweight=".5pt">
                  <v:textbox>
                    <w:txbxContent>
                      <w:p w14:paraId="4CAE3C30" w14:textId="7851FD06" w:rsidR="00C337EF" w:rsidRPr="00674078" w:rsidRDefault="00C337EF">
                        <w:pPr>
                          <w:rPr>
                            <w:rFonts w:ascii="Times New Roman" w:hAnsi="Times New Roman" w:cs="Times New Roman"/>
                          </w:rPr>
                        </w:pPr>
                        <w:r>
                          <w:rPr>
                            <w:rFonts w:ascii="Times New Roman" w:hAnsi="Times New Roman" w:cs="Times New Roman"/>
                            <w:i/>
                            <w:iCs/>
                          </w:rPr>
                          <w:t xml:space="preserve">Figure 2. </w:t>
                        </w:r>
                        <w:r w:rsidR="00674078">
                          <w:rPr>
                            <w:rFonts w:ascii="Times New Roman" w:hAnsi="Times New Roman" w:cs="Times New Roman"/>
                          </w:rPr>
                          <w:t xml:space="preserve">Picture of the two canvases presented in this study: </w:t>
                        </w:r>
                        <w:r w:rsidR="00674078">
                          <w:rPr>
                            <w:rFonts w:ascii="Times New Roman" w:hAnsi="Times New Roman" w:cs="Times New Roman"/>
                            <w:bCs/>
                            <w:i/>
                            <w:iCs/>
                            <w:color w:val="000000"/>
                          </w:rPr>
                          <w:t xml:space="preserve">Saint Leonard of Porto Maurizio </w:t>
                        </w:r>
                        <w:r w:rsidR="00674078">
                          <w:rPr>
                            <w:rFonts w:ascii="Times New Roman" w:hAnsi="Times New Roman" w:cs="Times New Roman"/>
                            <w:bCs/>
                            <w:color w:val="000000"/>
                          </w:rPr>
                          <w:t xml:space="preserve">and </w:t>
                        </w:r>
                        <w:r w:rsidR="00674078">
                          <w:rPr>
                            <w:rFonts w:ascii="Times New Roman" w:hAnsi="Times New Roman" w:cs="Times New Roman"/>
                            <w:bCs/>
                            <w:i/>
                            <w:iCs/>
                            <w:color w:val="000000"/>
                          </w:rPr>
                          <w:t>Portrait of an Unknown Woman</w:t>
                        </w:r>
                        <w:r w:rsidR="00674078">
                          <w:rPr>
                            <w:rFonts w:ascii="Times New Roman" w:hAnsi="Times New Roman" w:cs="Times New Roman"/>
                            <w:bCs/>
                            <w:color w:val="000000"/>
                          </w:rPr>
                          <w:t>.</w:t>
                        </w:r>
                        <w:sdt>
                          <w:sdtPr>
                            <w:rPr>
                              <w:rFonts w:ascii="Times New Roman" w:hAnsi="Times New Roman" w:cs="Times New Roman"/>
                              <w:bCs/>
                              <w:color w:val="000000"/>
                              <w:vertAlign w:val="superscript"/>
                            </w:rPr>
                            <w:tag w:val="MENDELEY_CITATION_v3_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"/>
                            <w:id w:val="-571734291"/>
                            <w:placeholder>
                              <w:docPart w:val="DefaultPlaceholder_-1854013440"/>
                            </w:placeholder>
                          </w:sdtPr>
                          <w:sdtContent>
                            <w:r w:rsidR="00BA3EC9" w:rsidRPr="00BA3EC9">
                              <w:rPr>
                                <w:rFonts w:ascii="Times New Roman" w:hAnsi="Times New Roman" w:cs="Times New Roman"/>
                                <w:bCs/>
                                <w:color w:val="000000"/>
                                <w:vertAlign w:val="superscript"/>
                              </w:rPr>
                              <w:t>1</w:t>
                            </w:r>
                          </w:sdtContent>
                        </w:sdt>
                        <w:r w:rsidR="00674078">
                          <w:rPr>
                            <w:rFonts w:ascii="Times New Roman" w:hAnsi="Times New Roman" w:cs="Times New Roman"/>
                          </w:rPr>
                          <w:t xml:space="preserve"> </w:t>
                        </w:r>
                        <w:r>
                          <w:rPr>
                            <w:rFonts w:ascii="Times New Roman" w:hAnsi="Times New Roman" w:cs="Times New Roman"/>
                            <w:i/>
                            <w:iCs/>
                          </w:rPr>
                          <w:t xml:space="preserve"> </w:t>
                        </w:r>
                        <w:r w:rsidR="00674078">
                          <w:rPr>
                            <w:rFonts w:ascii="Times New Roman" w:hAnsi="Times New Roman" w:cs="Times New Roman"/>
                          </w:rPr>
                          <w:t xml:space="preserve">The regions where the first canvas was sampled is shown in red. </w:t>
                        </w:r>
                      </w:p>
                    </w:txbxContent>
                  </v:textbox>
                </v:shape>
                <v:group id="Group 12" o:spid="_x0000_s1031" style="position:absolute;left:993;width:42156;height:27432" coordsize="37376,237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shape id="Picture 9" o:spid="_x0000_s1032" type="#_x0000_t75" alt="A painting of a person&#10;&#10;Description automatically generated with medium confidence" style="position:absolute;left:16713;top:198;width:20663;height:232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">
                    <v:imagedata r:id="rId11" o:title="A painting of a person&#10;&#10;Description automatically generated with medium confidence"/>
                  </v:shape>
                  <v:shape id="Picture 4" o:spid="_x0000_s1033" type="#_x0000_t75" alt="A picture containing text&#10;&#10;Description automatically generated" style="position:absolute;width:16713;height:237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">
                    <v:imagedata r:id="rId12" o:title="A picture containing text&#10;&#10;Description automatically generated"/>
                  </v:shape>
                </v:group>
                <w10:wrap type="square"/>
              </v:group>
            </w:pict>
          </mc:Fallback>
        </mc:AlternateContent>
      </w:r>
      <w:r w:rsidR="005227D5" w:rsidRPr="00312A21">
        <w:rPr>
          <w:rFonts w:ascii="Times New Roman" w:hAnsi="Times New Roman" w:cs="Times New Roman"/>
          <w:color w:val="000000"/>
        </w:rPr>
        <w:t>Analysis</w:t>
      </w:r>
    </w:p>
    <w:p w14:paraId="7D3C41D0" w14:textId="0F1364F5" w:rsidR="00187BB2" w:rsidRPr="00312A21" w:rsidRDefault="00C0663A" w:rsidP="00AF2AF3">
      <w:pPr>
        <w:spacing w:line="480" w:lineRule="auto"/>
        <w:rPr>
          <w:rFonts w:ascii="Times New Roman" w:hAnsi="Times New Roman" w:cs="Times New Roman"/>
          <w:color w:val="000000"/>
        </w:rPr>
      </w:pPr>
      <w:r w:rsidRPr="00312A21">
        <w:rPr>
          <w:rFonts w:ascii="Times New Roman" w:hAnsi="Times New Roman" w:cs="Times New Roman"/>
          <w:noProof/>
          <w:color w:val="000000"/>
        </w:rPr>
        <mc:AlternateContent>
          <mc:Choice Requires="wpg">
            <w:drawing>
              <wp:anchor distT="0" distB="0" distL="114300" distR="114300" simplePos="0" relativeHeight="251662336" behindDoc="0" locked="0" layoutInCell="1" allowOverlap="1" wp14:anchorId="34B2366D" wp14:editId="624F849B">
                <wp:simplePos x="0" y="0"/>
                <wp:positionH relativeFrom="column">
                  <wp:posOffset>-131445</wp:posOffset>
                </wp:positionH>
                <wp:positionV relativeFrom="paragraph">
                  <wp:posOffset>3595370</wp:posOffset>
                </wp:positionV>
                <wp:extent cx="6705600" cy="3474720"/>
                <wp:effectExtent l="0" t="0" r="0" b="5080"/>
                <wp:wrapSquare wrapText="bothSides"/>
                <wp:docPr id="15" name="Group 15"/>
                <wp:cNvGraphicFramePr/>
                <a:graphic xmlns:a="http://schemas.openxmlformats.org/drawingml/2006/main">
                  <a:graphicData uri="http://schemas.microsoft.com/office/word/2010/wordprocessingGroup">
                    <wpg:wgp>
                      <wpg:cNvGrpSpPr/>
                      <wpg:grpSpPr>
                        <a:xfrm>
                          <a:off x="0" y="0"/>
                          <a:ext cx="6705600" cy="3474720"/>
                          <a:chOff x="-477140" y="0"/>
                          <a:chExt cx="7054386" cy="4090948"/>
                        </a:xfrm>
                      </wpg:grpSpPr>
                      <pic:pic xmlns:pic="http://schemas.openxmlformats.org/drawingml/2006/picture">
                        <pic:nvPicPr>
                          <pic:cNvPr id="5" name="Picture 5" descr="A picture containing text&#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477140" y="0"/>
                            <a:ext cx="6910092" cy="3058795"/>
                          </a:xfrm>
                          <a:prstGeom prst="rect">
                            <a:avLst/>
                          </a:prstGeom>
                        </pic:spPr>
                      </pic:pic>
                      <wps:wsp>
                        <wps:cNvPr id="14" name="Text Box 14"/>
                        <wps:cNvSpPr txBox="1"/>
                        <wps:spPr>
                          <a:xfrm>
                            <a:off x="-380944" y="3058800"/>
                            <a:ext cx="6958190" cy="1032148"/>
                          </a:xfrm>
                          <a:prstGeom prst="rect">
                            <a:avLst/>
                          </a:prstGeom>
                          <a:solidFill>
                            <a:schemeClr val="lt1"/>
                          </a:solidFill>
                          <a:ln w="6350">
                            <a:noFill/>
                          </a:ln>
                        </wps:spPr>
                        <wps:txbx>
                          <w:txbxContent>
                            <w:p w14:paraId="682B6DB0" w14:textId="149DD943" w:rsidR="00E31E9D" w:rsidRPr="00312A21" w:rsidRDefault="00E31E9D">
                              <w:pPr>
                                <w:rPr>
                                  <w:rFonts w:ascii="Times New Roman" w:hAnsi="Times New Roman" w:cs="Times New Roman"/>
                                </w:rPr>
                              </w:pPr>
                              <w:r w:rsidRPr="00312A21">
                                <w:rPr>
                                  <w:rFonts w:ascii="Times New Roman" w:hAnsi="Times New Roman" w:cs="Times New Roman"/>
                                </w:rPr>
                                <w:t xml:space="preserve">Figure 3. Tomograms from </w:t>
                              </w:r>
                              <w:r w:rsidRPr="00312A21">
                                <w:rPr>
                                  <w:rFonts w:ascii="Times New Roman" w:hAnsi="Times New Roman" w:cs="Times New Roman"/>
                                </w:rPr>
                                <w:t>Saint Leonard of Porto Maurizi</w:t>
                              </w:r>
                              <w:r w:rsidRPr="00312A21">
                                <w:rPr>
                                  <w:rFonts w:ascii="Times New Roman" w:hAnsi="Times New Roman" w:cs="Times New Roman"/>
                                </w:rPr>
                                <w:t xml:space="preserve">o are presented here. </w:t>
                              </w:r>
                              <w:r w:rsidR="00187BB2" w:rsidRPr="00312A21">
                                <w:rPr>
                                  <w:rFonts w:ascii="Times New Roman" w:hAnsi="Times New Roman" w:cs="Times New Roman"/>
                                </w:rPr>
                                <w:t>a. Here the paper claims this is the multilayered varnish layer. b. Overpainting layer c. Opaque overpainting. The yellow arrows refer to varnish layer, green shows the opaque paint layer, circles show boundaries between original and overpainted areas and rectangles refer to the region where the overpainting is opaque.</w:t>
                              </w:r>
                              <w:sdt>
                                <w:sdtPr>
                                  <w:rPr>
                                    <w:rFonts w:ascii="Times New Roman" w:hAnsi="Times New Roman" w:cs="Times New Roman"/>
                                    <w:color w:val="000000"/>
                                    <w:vertAlign w:val="superscript"/>
                                  </w:rPr>
                                  <w:tag w:val="MENDELEY_CITATION_v3_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"/>
                                  <w:id w:val="-672105798"/>
                                  <w:placeholder>
                                    <w:docPart w:val="DefaultPlaceholder_-1854013440"/>
                                  </w:placeholder>
                                </w:sdtPr>
                                <w:sdtContent>
                                  <w:r w:rsidR="00BA3EC9" w:rsidRPr="00312A21">
                                    <w:rPr>
                                      <w:rFonts w:ascii="Times New Roman" w:hAnsi="Times New Roman" w:cs="Times New Roman"/>
                                      <w:color w:val="000000"/>
                                      <w:vertAlign w:val="superscript"/>
                                    </w:rPr>
                                    <w:t>1</w:t>
                                  </w:r>
                                </w:sdtContent>
                              </w:sdt>
                              <w:r w:rsidR="00187BB2" w:rsidRPr="00312A21">
                                <w:rPr>
                                  <w:rFonts w:ascii="Times New Roman" w:hAnsi="Times New Roman" w:cs="Times New Roma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B2366D" id="Group 15" o:spid="_x0000_s1034" style="position:absolute;margin-left:-10.35pt;margin-top:283.1pt;width:528pt;height:273.6pt;z-index:251662336;mso-width-relative:margin;mso-height-relative:margin" coordorigin="-4771" coordsize="70543,409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">
                <v:shape id="Picture 5" o:spid="_x0000_s1035" type="#_x0000_t75" alt="A picture containing text&#10;&#10;Description automatically generated" style="position:absolute;left:-4771;width:69100;height:305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">
                  <v:imagedata r:id="rId14" o:title="A picture containing text&#10;&#10;Description automatically generated"/>
                </v:shape>
                <v:shape id="Text Box 14" o:spid="_x0000_s1036" type="#_x0000_t202" style="position:absolute;left:-3809;top:30588;width:69581;height:103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" fillcolor="white [3201]" stroked="f" strokeweight=".5pt">
                  <v:textbox>
                    <w:txbxContent>
                      <w:p w14:paraId="682B6DB0" w14:textId="149DD943" w:rsidR="00E31E9D" w:rsidRPr="00312A21" w:rsidRDefault="00E31E9D">
                        <w:pPr>
                          <w:rPr>
                            <w:rFonts w:ascii="Times New Roman" w:hAnsi="Times New Roman" w:cs="Times New Roman"/>
                          </w:rPr>
                        </w:pPr>
                        <w:r w:rsidRPr="00312A21">
                          <w:rPr>
                            <w:rFonts w:ascii="Times New Roman" w:hAnsi="Times New Roman" w:cs="Times New Roman"/>
                          </w:rPr>
                          <w:t xml:space="preserve">Figure 3. Tomograms from </w:t>
                        </w:r>
                        <w:r w:rsidRPr="00312A21">
                          <w:rPr>
                            <w:rFonts w:ascii="Times New Roman" w:hAnsi="Times New Roman" w:cs="Times New Roman"/>
                          </w:rPr>
                          <w:t>Saint Leonard of Porto Maurizi</w:t>
                        </w:r>
                        <w:r w:rsidRPr="00312A21">
                          <w:rPr>
                            <w:rFonts w:ascii="Times New Roman" w:hAnsi="Times New Roman" w:cs="Times New Roman"/>
                          </w:rPr>
                          <w:t xml:space="preserve">o are presented here. </w:t>
                        </w:r>
                        <w:r w:rsidR="00187BB2" w:rsidRPr="00312A21">
                          <w:rPr>
                            <w:rFonts w:ascii="Times New Roman" w:hAnsi="Times New Roman" w:cs="Times New Roman"/>
                          </w:rPr>
                          <w:t>a. Here the paper claims this is the multilayered varnish layer. b. Overpainting layer c. Opaque overpainting. The yellow arrows refer to varnish layer, green shows the opaque paint layer, circles show boundaries between original and overpainted areas and rectangles refer to the region where the overpainting is opaque.</w:t>
                        </w:r>
                        <w:sdt>
                          <w:sdtPr>
                            <w:rPr>
                              <w:rFonts w:ascii="Times New Roman" w:hAnsi="Times New Roman" w:cs="Times New Roman"/>
                              <w:color w:val="000000"/>
                              <w:vertAlign w:val="superscript"/>
                            </w:rPr>
                            <w:tag w:val="MENDELEY_CITATION_v3_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"/>
                            <w:id w:val="-672105798"/>
                            <w:placeholder>
                              <w:docPart w:val="DefaultPlaceholder_-1854013440"/>
                            </w:placeholder>
                          </w:sdtPr>
                          <w:sdtContent>
                            <w:r w:rsidR="00BA3EC9" w:rsidRPr="00312A21">
                              <w:rPr>
                                <w:rFonts w:ascii="Times New Roman" w:hAnsi="Times New Roman" w:cs="Times New Roman"/>
                                <w:color w:val="000000"/>
                                <w:vertAlign w:val="superscript"/>
                              </w:rPr>
                              <w:t>1</w:t>
                            </w:r>
                          </w:sdtContent>
                        </w:sdt>
                        <w:r w:rsidR="00187BB2" w:rsidRPr="00312A21">
                          <w:rPr>
                            <w:rFonts w:ascii="Times New Roman" w:hAnsi="Times New Roman" w:cs="Times New Roman"/>
                          </w:rPr>
                          <w:t xml:space="preserve"> </w:t>
                        </w:r>
                      </w:p>
                    </w:txbxContent>
                  </v:textbox>
                </v:shape>
                <w10:wrap type="square"/>
              </v:group>
            </w:pict>
          </mc:Fallback>
        </mc:AlternateContent>
      </w:r>
      <w:r w:rsidR="002B7649" w:rsidRPr="00312A21">
        <w:rPr>
          <w:rFonts w:ascii="Times New Roman" w:hAnsi="Times New Roman" w:cs="Times New Roman"/>
          <w:color w:val="000000"/>
        </w:rPr>
        <w:t xml:space="preserve">     </w:t>
      </w:r>
      <w:r w:rsidR="004D35E6" w:rsidRPr="00312A21">
        <w:rPr>
          <w:rFonts w:ascii="Times New Roman" w:hAnsi="Times New Roman" w:cs="Times New Roman"/>
          <w:color w:val="000000"/>
        </w:rPr>
        <w:t xml:space="preserve">Not only does the instrumentation rationale support the application of OCT to conservation of paintings, but the data </w:t>
      </w:r>
      <w:r w:rsidR="005272F9" w:rsidRPr="00312A21">
        <w:rPr>
          <w:rFonts w:ascii="Times New Roman" w:hAnsi="Times New Roman" w:cs="Times New Roman"/>
          <w:color w:val="000000"/>
        </w:rPr>
        <w:t xml:space="preserve">produced supports these claims. </w:t>
      </w:r>
      <w:r w:rsidR="00240E0C" w:rsidRPr="00312A21">
        <w:rPr>
          <w:rFonts w:ascii="Times New Roman" w:hAnsi="Times New Roman" w:cs="Times New Roman"/>
          <w:color w:val="000000"/>
        </w:rPr>
        <w:t>Figure 2 shows t</w:t>
      </w:r>
      <w:r w:rsidR="005272F9" w:rsidRPr="00312A21">
        <w:rPr>
          <w:rFonts w:ascii="Times New Roman" w:hAnsi="Times New Roman" w:cs="Times New Roman"/>
          <w:color w:val="000000"/>
        </w:rPr>
        <w:t xml:space="preserve">wo paintings </w:t>
      </w:r>
      <w:r w:rsidR="00240E0C" w:rsidRPr="00312A21">
        <w:rPr>
          <w:rFonts w:ascii="Times New Roman" w:hAnsi="Times New Roman" w:cs="Times New Roman"/>
          <w:color w:val="000000"/>
        </w:rPr>
        <w:t>of interest</w:t>
      </w:r>
      <w:r w:rsidR="005272F9" w:rsidRPr="00312A21">
        <w:rPr>
          <w:rFonts w:ascii="Times New Roman" w:hAnsi="Times New Roman" w:cs="Times New Roman"/>
          <w:color w:val="000000"/>
        </w:rPr>
        <w:t xml:space="preserve">: Saint Leonard of Porto Maurizio and Portrait of an Unknown Woman. </w:t>
      </w:r>
    </w:p>
    <w:p w14:paraId="6FD06342" w14:textId="15DFAB1A" w:rsidR="00C241BC" w:rsidRPr="00312A21" w:rsidRDefault="00240E0C" w:rsidP="00C241BC">
      <w:pPr>
        <w:spacing w:line="480" w:lineRule="auto"/>
        <w:rPr>
          <w:rFonts w:ascii="Times New Roman" w:hAnsi="Times New Roman" w:cs="Times New Roman"/>
        </w:rPr>
      </w:pPr>
      <w:r w:rsidRPr="00312A21">
        <w:rPr>
          <w:rFonts w:ascii="Times New Roman" w:hAnsi="Times New Roman" w:cs="Times New Roman"/>
          <w:color w:val="000000"/>
        </w:rPr>
        <w:t xml:space="preserve">     </w:t>
      </w:r>
      <w:r w:rsidR="00E31E9D" w:rsidRPr="00312A21">
        <w:rPr>
          <w:rFonts w:ascii="Times New Roman" w:hAnsi="Times New Roman" w:cs="Times New Roman"/>
          <w:color w:val="000000"/>
        </w:rPr>
        <w:t>T</w:t>
      </w:r>
      <w:r w:rsidR="005272F9" w:rsidRPr="00312A21">
        <w:rPr>
          <w:rFonts w:ascii="Times New Roman" w:hAnsi="Times New Roman" w:cs="Times New Roman"/>
          <w:color w:val="000000"/>
        </w:rPr>
        <w:t xml:space="preserve">he first </w:t>
      </w:r>
      <w:r w:rsidR="00187BB2" w:rsidRPr="00312A21">
        <w:rPr>
          <w:rFonts w:ascii="Times New Roman" w:hAnsi="Times New Roman" w:cs="Times New Roman"/>
          <w:color w:val="000000"/>
        </w:rPr>
        <w:t xml:space="preserve">painting </w:t>
      </w:r>
      <w:r w:rsidR="005272F9" w:rsidRPr="00312A21">
        <w:rPr>
          <w:rFonts w:ascii="Times New Roman" w:hAnsi="Times New Roman" w:cs="Times New Roman"/>
          <w:color w:val="000000"/>
        </w:rPr>
        <w:t>depicts a Franciscan monk, Leonard of Porto Maurizio, and has an inscription i</w:t>
      </w:r>
      <w:r w:rsidR="00E31E9D" w:rsidRPr="00312A21">
        <w:rPr>
          <w:rFonts w:ascii="Times New Roman" w:hAnsi="Times New Roman" w:cs="Times New Roman"/>
          <w:color w:val="000000"/>
        </w:rPr>
        <w:t xml:space="preserve">s of </w:t>
      </w:r>
      <w:r w:rsidR="005272F9" w:rsidRPr="00312A21">
        <w:rPr>
          <w:rFonts w:ascii="Times New Roman" w:hAnsi="Times New Roman" w:cs="Times New Roman"/>
          <w:color w:val="000000"/>
        </w:rPr>
        <w:t>dubious origin, and is suspected of being added later.</w:t>
      </w:r>
      <w:sdt>
        <w:sdtPr>
          <w:rPr>
            <w:rFonts w:ascii="Times New Roman" w:hAnsi="Times New Roman" w:cs="Times New Roman"/>
            <w:color w:val="000000"/>
            <w:vertAlign w:val="superscript"/>
          </w:rPr>
          <w:tag w:val="MENDELEY_CITATION_v3_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"/>
          <w:id w:val="1860619025"/>
          <w:placeholder>
            <w:docPart w:val="DefaultPlaceholder_-1854013440"/>
          </w:placeholder>
        </w:sdtPr>
        <w:sdtContent>
          <w:r w:rsidR="00BA3EC9" w:rsidRPr="00312A21">
            <w:rPr>
              <w:rFonts w:ascii="Times New Roman" w:hAnsi="Times New Roman" w:cs="Times New Roman"/>
              <w:color w:val="000000"/>
              <w:vertAlign w:val="superscript"/>
            </w:rPr>
            <w:t>1</w:t>
          </w:r>
        </w:sdtContent>
      </w:sdt>
      <w:r w:rsidR="00187BB2" w:rsidRPr="00312A21">
        <w:rPr>
          <w:rFonts w:ascii="Times New Roman" w:hAnsi="Times New Roman" w:cs="Times New Roman"/>
          <w:color w:val="000000"/>
          <w:vertAlign w:val="superscript"/>
        </w:rPr>
        <w:t xml:space="preserve"> </w:t>
      </w:r>
      <w:r w:rsidR="00E31E9D" w:rsidRPr="00312A21">
        <w:rPr>
          <w:rFonts w:ascii="Times New Roman" w:hAnsi="Times New Roman" w:cs="Times New Roman"/>
          <w:color w:val="000000"/>
        </w:rPr>
        <w:t xml:space="preserve">Tomograms of his head, </w:t>
      </w:r>
      <w:r w:rsidR="00655B5D" w:rsidRPr="00312A21">
        <w:rPr>
          <w:rFonts w:ascii="Times New Roman" w:hAnsi="Times New Roman" w:cs="Times New Roman"/>
          <w:noProof/>
        </w:rPr>
        <w:lastRenderedPageBreak/>
        <w:drawing>
          <wp:anchor distT="0" distB="0" distL="114300" distR="114300" simplePos="0" relativeHeight="251669504" behindDoc="0" locked="0" layoutInCell="1" allowOverlap="1" wp14:anchorId="62FED1B4" wp14:editId="2C08E445">
            <wp:simplePos x="0" y="0"/>
            <wp:positionH relativeFrom="column">
              <wp:posOffset>3964616</wp:posOffset>
            </wp:positionH>
            <wp:positionV relativeFrom="paragraph">
              <wp:posOffset>3175878</wp:posOffset>
            </wp:positionV>
            <wp:extent cx="2590800" cy="4782820"/>
            <wp:effectExtent l="0" t="0" r="0" b="5080"/>
            <wp:wrapSquare wrapText="bothSides"/>
            <wp:docPr id="7" name="Picture 7" descr="A picture containing tex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tre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590800" cy="4782820"/>
                    </a:xfrm>
                    <a:prstGeom prst="rect">
                      <a:avLst/>
                    </a:prstGeom>
                  </pic:spPr>
                </pic:pic>
              </a:graphicData>
            </a:graphic>
            <wp14:sizeRelH relativeFrom="page">
              <wp14:pctWidth>0</wp14:pctWidth>
            </wp14:sizeRelH>
            <wp14:sizeRelV relativeFrom="page">
              <wp14:pctHeight>0</wp14:pctHeight>
            </wp14:sizeRelV>
          </wp:anchor>
        </w:drawing>
      </w:r>
      <w:r w:rsidR="00655B5D" w:rsidRPr="00312A21">
        <w:rPr>
          <w:rFonts w:ascii="Times New Roman" w:hAnsi="Times New Roman" w:cs="Times New Roman"/>
          <w:noProof/>
        </w:rPr>
        <mc:AlternateContent>
          <mc:Choice Requires="wpg">
            <w:drawing>
              <wp:anchor distT="0" distB="0" distL="114300" distR="114300" simplePos="0" relativeHeight="251668480" behindDoc="0" locked="0" layoutInCell="1" allowOverlap="1" wp14:anchorId="62379499" wp14:editId="199594B7">
                <wp:simplePos x="0" y="0"/>
                <wp:positionH relativeFrom="column">
                  <wp:posOffset>-80770</wp:posOffset>
                </wp:positionH>
                <wp:positionV relativeFrom="paragraph">
                  <wp:posOffset>38816</wp:posOffset>
                </wp:positionV>
                <wp:extent cx="5955030" cy="3287395"/>
                <wp:effectExtent l="0" t="0" r="1270" b="1905"/>
                <wp:wrapSquare wrapText="bothSides"/>
                <wp:docPr id="18" name="Group 18"/>
                <wp:cNvGraphicFramePr/>
                <a:graphic xmlns:a="http://schemas.openxmlformats.org/drawingml/2006/main">
                  <a:graphicData uri="http://schemas.microsoft.com/office/word/2010/wordprocessingGroup">
                    <wpg:wgp>
                      <wpg:cNvGrpSpPr/>
                      <wpg:grpSpPr>
                        <a:xfrm>
                          <a:off x="0" y="0"/>
                          <a:ext cx="5955030" cy="3287395"/>
                          <a:chOff x="96676" y="0"/>
                          <a:chExt cx="6124587" cy="2974336"/>
                        </a:xfrm>
                      </wpg:grpSpPr>
                      <pic:pic xmlns:pic="http://schemas.openxmlformats.org/drawingml/2006/picture">
                        <pic:nvPicPr>
                          <pic:cNvPr id="6" name="Picture 6" descr="A screenshot of a computer&#10;&#10;Description automatically generated with medium confidence"/>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106680" y="0"/>
                            <a:ext cx="6114583" cy="2053219"/>
                          </a:xfrm>
                          <a:prstGeom prst="rect">
                            <a:avLst/>
                          </a:prstGeom>
                        </pic:spPr>
                      </pic:pic>
                      <wps:wsp>
                        <wps:cNvPr id="17" name="Text Box 17"/>
                        <wps:cNvSpPr txBox="1"/>
                        <wps:spPr>
                          <a:xfrm>
                            <a:off x="96676" y="1996441"/>
                            <a:ext cx="6071559" cy="977895"/>
                          </a:xfrm>
                          <a:prstGeom prst="rect">
                            <a:avLst/>
                          </a:prstGeom>
                          <a:solidFill>
                            <a:schemeClr val="lt1"/>
                          </a:solidFill>
                          <a:ln w="6350">
                            <a:noFill/>
                          </a:ln>
                        </wps:spPr>
                        <wps:txbx>
                          <w:txbxContent>
                            <w:p w14:paraId="35DECBC1" w14:textId="599E9D38" w:rsidR="00444803" w:rsidRPr="004154D7" w:rsidRDefault="00444803">
                              <w:pPr>
                                <w:rPr>
                                  <w:rFonts w:ascii="Times New Roman" w:hAnsi="Times New Roman" w:cs="Times New Roman"/>
                                </w:rPr>
                              </w:pPr>
                              <w:r w:rsidRPr="004154D7">
                                <w:rPr>
                                  <w:rFonts w:ascii="Times New Roman" w:hAnsi="Times New Roman" w:cs="Times New Roman"/>
                                  <w:i/>
                                  <w:iCs/>
                                </w:rPr>
                                <w:t>Figure</w:t>
                              </w:r>
                              <w:r w:rsidR="00655B5D">
                                <w:rPr>
                                  <w:rFonts w:ascii="Times New Roman" w:hAnsi="Times New Roman" w:cs="Times New Roman"/>
                                  <w:i/>
                                  <w:iCs/>
                                </w:rPr>
                                <w:t>s</w:t>
                              </w:r>
                              <w:r w:rsidRPr="004154D7">
                                <w:rPr>
                                  <w:rFonts w:ascii="Times New Roman" w:hAnsi="Times New Roman" w:cs="Times New Roman"/>
                                  <w:i/>
                                  <w:iCs/>
                                </w:rPr>
                                <w:t xml:space="preserve"> 4 and 5. </w:t>
                              </w:r>
                              <w:r w:rsidRPr="004154D7">
                                <w:rPr>
                                  <w:rFonts w:ascii="Times New Roman" w:hAnsi="Times New Roman" w:cs="Times New Roman"/>
                                </w:rPr>
                                <w:t>Tomograms from the</w:t>
                              </w:r>
                              <w:r w:rsidR="002A6214" w:rsidRPr="004154D7">
                                <w:rPr>
                                  <w:rFonts w:ascii="Times New Roman" w:hAnsi="Times New Roman" w:cs="Times New Roman"/>
                                </w:rPr>
                                <w:t xml:space="preserve"> overpainted</w:t>
                              </w:r>
                              <w:r w:rsidRPr="004154D7">
                                <w:rPr>
                                  <w:rFonts w:ascii="Times New Roman" w:hAnsi="Times New Roman" w:cs="Times New Roman"/>
                                </w:rPr>
                                <w:t xml:space="preserve"> inscriptions from </w:t>
                              </w:r>
                              <w:r w:rsidRPr="004154D7">
                                <w:rPr>
                                  <w:rFonts w:ascii="Times New Roman" w:hAnsi="Times New Roman" w:cs="Times New Roman"/>
                                  <w:i/>
                                  <w:iCs/>
                                </w:rPr>
                                <w:t xml:space="preserve">Saint Leonard of Porto Maurizio. </w:t>
                              </w:r>
                              <w:r w:rsidRPr="004154D7">
                                <w:rPr>
                                  <w:rFonts w:ascii="Times New Roman" w:hAnsi="Times New Roman" w:cs="Times New Roman"/>
                                </w:rPr>
                                <w:t>4a shows the first digit 7 from the date 1797</w:t>
                              </w:r>
                              <w:r w:rsidR="002A6214" w:rsidRPr="004154D7">
                                <w:rPr>
                                  <w:rFonts w:ascii="Times New Roman" w:hAnsi="Times New Roman" w:cs="Times New Roman"/>
                                </w:rPr>
                                <w:t>, found between the red arrows</w:t>
                              </w:r>
                              <w:r w:rsidRPr="004154D7">
                                <w:rPr>
                                  <w:rFonts w:ascii="Times New Roman" w:hAnsi="Times New Roman" w:cs="Times New Roman"/>
                                </w:rPr>
                                <w:t xml:space="preserve">. 4b. letter S from the text </w:t>
                              </w:r>
                              <w:r w:rsidR="002A6214" w:rsidRPr="004154D7">
                                <w:rPr>
                                  <w:rFonts w:ascii="Times New Roman" w:hAnsi="Times New Roman" w:cs="Times New Roman"/>
                                  <w:i/>
                                  <w:iCs/>
                                </w:rPr>
                                <w:t>St. Leonard</w:t>
                              </w:r>
                              <w:r w:rsidR="002A6214" w:rsidRPr="004154D7">
                                <w:rPr>
                                  <w:rFonts w:ascii="Times New Roman" w:hAnsi="Times New Roman" w:cs="Times New Roman"/>
                                </w:rPr>
                                <w:t xml:space="preserve">, where S is found between the red arrows. 5a. letter D is seen from conventional UV analysis 5b. OCT tomogram reconstructed by extracting the signal from all the depths between 137-145 </w:t>
                              </w:r>
                              <w:r w:rsidR="002A6214" w:rsidRPr="004154D7">
                                <w:rPr>
                                  <w:rFonts w:ascii="Times New Roman" w:hAnsi="Times New Roman" w:cs="Times New Roman"/>
                                </w:rPr>
                                <w:t>μm</w:t>
                              </w:r>
                              <w:r w:rsidR="002A6214" w:rsidRPr="004154D7">
                                <w:rPr>
                                  <w:rFonts w:ascii="Times New Roman" w:hAnsi="Times New Roman" w:cs="Times New Roman"/>
                                </w:rPr>
                                <w:t>. 5c. Lateral scan of the letter D from OCT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379499" id="Group 18" o:spid="_x0000_s1037" style="position:absolute;margin-left:-6.35pt;margin-top:3.05pt;width:468.9pt;height:258.85pt;z-index:251668480;mso-width-relative:margin;mso-height-relative:margin" coordorigin="966" coordsize="61245,2974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">
                <v:shape id="Picture 6" o:spid="_x0000_s1038" type="#_x0000_t75" alt="A screenshot of a computer&#10;&#10;Description automatically generated with medium confidence" style="position:absolute;left:1066;width:61146;height:205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">
                  <v:imagedata r:id="rId17" o:title="A screenshot of a computer&#10;&#10;Description automatically generated with medium confidence"/>
                </v:shape>
                <v:shape id="Text Box 17" o:spid="_x0000_s1039" type="#_x0000_t202" style="position:absolute;left:966;top:19964;width:60716;height:97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" fillcolor="white [3201]" stroked="f" strokeweight=".5pt">
                  <v:textbox>
                    <w:txbxContent>
                      <w:p w14:paraId="35DECBC1" w14:textId="599E9D38" w:rsidR="00444803" w:rsidRPr="004154D7" w:rsidRDefault="00444803">
                        <w:pPr>
                          <w:rPr>
                            <w:rFonts w:ascii="Times New Roman" w:hAnsi="Times New Roman" w:cs="Times New Roman"/>
                          </w:rPr>
                        </w:pPr>
                        <w:r w:rsidRPr="004154D7">
                          <w:rPr>
                            <w:rFonts w:ascii="Times New Roman" w:hAnsi="Times New Roman" w:cs="Times New Roman"/>
                            <w:i/>
                            <w:iCs/>
                          </w:rPr>
                          <w:t>Figure</w:t>
                        </w:r>
                        <w:r w:rsidR="00655B5D">
                          <w:rPr>
                            <w:rFonts w:ascii="Times New Roman" w:hAnsi="Times New Roman" w:cs="Times New Roman"/>
                            <w:i/>
                            <w:iCs/>
                          </w:rPr>
                          <w:t>s</w:t>
                        </w:r>
                        <w:r w:rsidRPr="004154D7">
                          <w:rPr>
                            <w:rFonts w:ascii="Times New Roman" w:hAnsi="Times New Roman" w:cs="Times New Roman"/>
                            <w:i/>
                            <w:iCs/>
                          </w:rPr>
                          <w:t xml:space="preserve"> 4 and 5. </w:t>
                        </w:r>
                        <w:r w:rsidRPr="004154D7">
                          <w:rPr>
                            <w:rFonts w:ascii="Times New Roman" w:hAnsi="Times New Roman" w:cs="Times New Roman"/>
                          </w:rPr>
                          <w:t>Tomograms from the</w:t>
                        </w:r>
                        <w:r w:rsidR="002A6214" w:rsidRPr="004154D7">
                          <w:rPr>
                            <w:rFonts w:ascii="Times New Roman" w:hAnsi="Times New Roman" w:cs="Times New Roman"/>
                          </w:rPr>
                          <w:t xml:space="preserve"> overpainted</w:t>
                        </w:r>
                        <w:r w:rsidRPr="004154D7">
                          <w:rPr>
                            <w:rFonts w:ascii="Times New Roman" w:hAnsi="Times New Roman" w:cs="Times New Roman"/>
                          </w:rPr>
                          <w:t xml:space="preserve"> inscriptions from </w:t>
                        </w:r>
                        <w:r w:rsidRPr="004154D7">
                          <w:rPr>
                            <w:rFonts w:ascii="Times New Roman" w:hAnsi="Times New Roman" w:cs="Times New Roman"/>
                            <w:i/>
                            <w:iCs/>
                          </w:rPr>
                          <w:t xml:space="preserve">Saint Leonard of Porto Maurizio. </w:t>
                        </w:r>
                        <w:r w:rsidRPr="004154D7">
                          <w:rPr>
                            <w:rFonts w:ascii="Times New Roman" w:hAnsi="Times New Roman" w:cs="Times New Roman"/>
                          </w:rPr>
                          <w:t>4a shows the first digit 7 from the date 1797</w:t>
                        </w:r>
                        <w:r w:rsidR="002A6214" w:rsidRPr="004154D7">
                          <w:rPr>
                            <w:rFonts w:ascii="Times New Roman" w:hAnsi="Times New Roman" w:cs="Times New Roman"/>
                          </w:rPr>
                          <w:t>, found between the red arrows</w:t>
                        </w:r>
                        <w:r w:rsidRPr="004154D7">
                          <w:rPr>
                            <w:rFonts w:ascii="Times New Roman" w:hAnsi="Times New Roman" w:cs="Times New Roman"/>
                          </w:rPr>
                          <w:t xml:space="preserve">. 4b. letter S from the text </w:t>
                        </w:r>
                        <w:r w:rsidR="002A6214" w:rsidRPr="004154D7">
                          <w:rPr>
                            <w:rFonts w:ascii="Times New Roman" w:hAnsi="Times New Roman" w:cs="Times New Roman"/>
                            <w:i/>
                            <w:iCs/>
                          </w:rPr>
                          <w:t>St. Leonard</w:t>
                        </w:r>
                        <w:r w:rsidR="002A6214" w:rsidRPr="004154D7">
                          <w:rPr>
                            <w:rFonts w:ascii="Times New Roman" w:hAnsi="Times New Roman" w:cs="Times New Roman"/>
                          </w:rPr>
                          <w:t xml:space="preserve">, where S is found between the red arrows. 5a. letter D is seen from conventional UV analysis 5b. OCT tomogram reconstructed by extracting the signal from all the depths between 137-145 </w:t>
                        </w:r>
                        <w:r w:rsidR="002A6214" w:rsidRPr="004154D7">
                          <w:rPr>
                            <w:rFonts w:ascii="Times New Roman" w:hAnsi="Times New Roman" w:cs="Times New Roman"/>
                          </w:rPr>
                          <w:t>μm</w:t>
                        </w:r>
                        <w:r w:rsidR="002A6214" w:rsidRPr="004154D7">
                          <w:rPr>
                            <w:rFonts w:ascii="Times New Roman" w:hAnsi="Times New Roman" w:cs="Times New Roman"/>
                          </w:rPr>
                          <w:t>. 5c. Lateral scan of the letter D from OCT</w:t>
                        </w:r>
                      </w:p>
                    </w:txbxContent>
                  </v:textbox>
                </v:shape>
                <w10:wrap type="square"/>
              </v:group>
            </w:pict>
          </mc:Fallback>
        </mc:AlternateContent>
      </w:r>
      <w:r w:rsidR="00E31E9D" w:rsidRPr="00312A21">
        <w:rPr>
          <w:rFonts w:ascii="Times New Roman" w:hAnsi="Times New Roman" w:cs="Times New Roman"/>
          <w:color w:val="000000"/>
        </w:rPr>
        <w:t>finger, and cross were presented.</w:t>
      </w:r>
      <w:r w:rsidRPr="00312A21">
        <w:rPr>
          <w:rFonts w:ascii="Times New Roman" w:hAnsi="Times New Roman" w:cs="Times New Roman"/>
          <w:color w:val="000000"/>
        </w:rPr>
        <w:t xml:space="preserve"> In Figure 3, the tomogram does show distinct layers when looking at the coloring. </w:t>
      </w:r>
      <w:r w:rsidR="00411F7A" w:rsidRPr="00312A21">
        <w:rPr>
          <w:rFonts w:ascii="Times New Roman" w:hAnsi="Times New Roman" w:cs="Times New Roman"/>
          <w:color w:val="000000"/>
        </w:rPr>
        <w:t xml:space="preserve">The paper does not explicitly state what the different colors in the tomogram refer to, however, 4 layers can be observed. These can be differentiated by the dotted particles present in the tomogram as these are dirt particles that become trapped under varnish layers. The green layer is the most continuous one and can be assumed to be the most recent varnish layer on the </w:t>
      </w:r>
      <w:r w:rsidR="004154D7" w:rsidRPr="00312A21">
        <w:rPr>
          <w:rFonts w:ascii="Times New Roman" w:hAnsi="Times New Roman" w:cs="Times New Roman"/>
          <w:color w:val="000000"/>
        </w:rPr>
        <w:t>painting and was well dried. The variation in particle accumulation can be attributed to separate conservation efforts applied to this painting over the years.</w:t>
      </w:r>
      <w:r w:rsidR="00C241BC" w:rsidRPr="00312A21">
        <w:rPr>
          <w:rFonts w:ascii="Times New Roman" w:hAnsi="Times New Roman" w:cs="Times New Roman"/>
          <w:color w:val="000000"/>
        </w:rPr>
        <w:t xml:space="preserve"> </w:t>
      </w:r>
      <w:r w:rsidR="00C241BC" w:rsidRPr="00312A21">
        <w:rPr>
          <w:rFonts w:ascii="Times New Roman" w:hAnsi="Times New Roman" w:cs="Times New Roman"/>
        </w:rPr>
        <w:t>The green region refers to the original painting, although even with the arrows in the paper, this distinction is not that apparent. Overpainting can be observed since the way in which it interacts with light is</w:t>
      </w:r>
      <w:r w:rsidR="00CA4DE5" w:rsidRPr="00312A21">
        <w:rPr>
          <w:rFonts w:ascii="Times New Roman" w:hAnsi="Times New Roman" w:cs="Times New Roman"/>
        </w:rPr>
        <w:t xml:space="preserve"> </w:t>
      </w:r>
      <w:r w:rsidR="00C241BC" w:rsidRPr="00312A21">
        <w:rPr>
          <w:rFonts w:ascii="Times New Roman" w:hAnsi="Times New Roman" w:cs="Times New Roman"/>
        </w:rPr>
        <w:lastRenderedPageBreak/>
        <w:t>different and displays a blue colored layer. Different paint formulations can result in different absorbencies, and therefore support</w:t>
      </w:r>
      <w:r w:rsidR="00C241BC" w:rsidRPr="00312A21">
        <w:rPr>
          <w:rFonts w:ascii="Times New Roman" w:hAnsi="Times New Roman" w:cs="Times New Roman"/>
        </w:rPr>
        <w:t xml:space="preserve"> t</w:t>
      </w:r>
      <w:r w:rsidR="00C241BC" w:rsidRPr="00312A21">
        <w:rPr>
          <w:rFonts w:ascii="Times New Roman" w:hAnsi="Times New Roman" w:cs="Times New Roman"/>
        </w:rPr>
        <w:t xml:space="preserve">he claims that overpainting renovation was performed. </w:t>
      </w:r>
    </w:p>
    <w:p w14:paraId="54F79AE6" w14:textId="771EBB25" w:rsidR="000D3893" w:rsidRPr="00312A21" w:rsidRDefault="00655B5D" w:rsidP="00AF2AF3">
      <w:pPr>
        <w:spacing w:line="480" w:lineRule="auto"/>
        <w:rPr>
          <w:rFonts w:ascii="Times New Roman" w:hAnsi="Times New Roman" w:cs="Times New Roman"/>
        </w:rPr>
      </w:pPr>
      <w:r w:rsidRPr="00312A21">
        <w:rPr>
          <w:rFonts w:ascii="Times New Roman" w:hAnsi="Times New Roman" w:cs="Times New Roman"/>
          <w:noProof/>
        </w:rPr>
        <mc:AlternateContent>
          <mc:Choice Requires="wpg">
            <w:drawing>
              <wp:anchor distT="0" distB="0" distL="114300" distR="114300" simplePos="0" relativeHeight="251671552" behindDoc="0" locked="0" layoutInCell="1" allowOverlap="1" wp14:anchorId="3CF5226E" wp14:editId="3331C7CD">
                <wp:simplePos x="0" y="0"/>
                <wp:positionH relativeFrom="column">
                  <wp:posOffset>-36631</wp:posOffset>
                </wp:positionH>
                <wp:positionV relativeFrom="paragraph">
                  <wp:posOffset>3161030</wp:posOffset>
                </wp:positionV>
                <wp:extent cx="6147435" cy="1320800"/>
                <wp:effectExtent l="0" t="0" r="0" b="0"/>
                <wp:wrapSquare wrapText="bothSides"/>
                <wp:docPr id="20" name="Group 20"/>
                <wp:cNvGraphicFramePr/>
                <a:graphic xmlns:a="http://schemas.openxmlformats.org/drawingml/2006/main">
                  <a:graphicData uri="http://schemas.microsoft.com/office/word/2010/wordprocessingGroup">
                    <wpg:wgp>
                      <wpg:cNvGrpSpPr/>
                      <wpg:grpSpPr>
                        <a:xfrm>
                          <a:off x="0" y="0"/>
                          <a:ext cx="6147435" cy="1320800"/>
                          <a:chOff x="48639" y="-56543"/>
                          <a:chExt cx="6148307" cy="1321291"/>
                        </a:xfrm>
                      </wpg:grpSpPr>
                      <pic:pic xmlns:pic="http://schemas.openxmlformats.org/drawingml/2006/picture">
                        <pic:nvPicPr>
                          <pic:cNvPr id="8" name="Picture 8" descr="A picture containing invertebrate, worm&#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6459" y="-56543"/>
                            <a:ext cx="5946843" cy="911253"/>
                          </a:xfrm>
                          <a:prstGeom prst="rect">
                            <a:avLst/>
                          </a:prstGeom>
                        </pic:spPr>
                      </pic:pic>
                      <wps:wsp>
                        <wps:cNvPr id="19" name="Text Box 19"/>
                        <wps:cNvSpPr txBox="1"/>
                        <wps:spPr>
                          <a:xfrm>
                            <a:off x="48639" y="746588"/>
                            <a:ext cx="6148307" cy="518160"/>
                          </a:xfrm>
                          <a:prstGeom prst="rect">
                            <a:avLst/>
                          </a:prstGeom>
                          <a:solidFill>
                            <a:schemeClr val="lt1"/>
                          </a:solidFill>
                          <a:ln w="6350">
                            <a:noFill/>
                          </a:ln>
                        </wps:spPr>
                        <wps:txbx>
                          <w:txbxContent>
                            <w:p w14:paraId="4009EB84" w14:textId="17997DA6" w:rsidR="00CA4DE5" w:rsidRPr="00312A21" w:rsidRDefault="00CA4DE5">
                              <w:pPr>
                                <w:rPr>
                                  <w:rFonts w:ascii="Times New Roman" w:hAnsi="Times New Roman" w:cs="Times New Roman"/>
                                </w:rPr>
                              </w:pPr>
                              <w:r w:rsidRPr="00312A21">
                                <w:rPr>
                                  <w:rFonts w:ascii="Times New Roman" w:hAnsi="Times New Roman" w:cs="Times New Roman"/>
                                </w:rPr>
                                <w:t xml:space="preserve">Figure 6. OCT tomogram presented from Portrait of an Unknown Woman over the letter </w:t>
                              </w:r>
                              <w:r w:rsidR="005722DF">
                                <w:rPr>
                                  <w:rFonts w:ascii="Times New Roman" w:hAnsi="Times New Roman" w:cs="Times New Roman"/>
                                </w:rPr>
                                <w:t>“</w:t>
                              </w:r>
                              <w:r w:rsidRPr="00312A21">
                                <w:rPr>
                                  <w:rFonts w:ascii="Times New Roman" w:hAnsi="Times New Roman" w:cs="Times New Roman"/>
                                </w:rPr>
                                <w:t>d</w:t>
                              </w:r>
                              <w:r w:rsidR="005722DF">
                                <w:rPr>
                                  <w:rFonts w:ascii="Times New Roman" w:hAnsi="Times New Roman" w:cs="Times New Roman"/>
                                </w:rPr>
                                <w:t>”</w:t>
                              </w:r>
                              <w:r w:rsidRPr="00312A21">
                                <w:rPr>
                                  <w:rFonts w:ascii="Times New Roman" w:hAnsi="Times New Roman" w:cs="Times New Roman"/>
                                </w:rPr>
                                <w:t xml:space="preserve"> of the signature. Green arrows show the opaque paint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F5226E" id="Group 20" o:spid="_x0000_s1040" style="position:absolute;margin-left:-2.9pt;margin-top:248.9pt;width:484.05pt;height:104pt;z-index:251671552;mso-width-relative:margin;mso-height-relative:margin" coordorigin="486,-565" coordsize="61483,132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">
                <v:shape id="Picture 8" o:spid="_x0000_s1041" type="#_x0000_t75" alt="A picture containing invertebrate, worm&#10;&#10;Description automatically generated" style="position:absolute;left:1264;top:-565;width:59469;height:91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">
                  <v:imagedata r:id="rId19" o:title="A picture containing invertebrate, worm&#10;&#10;Description automatically generated"/>
                </v:shape>
                <v:shape id="Text Box 19" o:spid="_x0000_s1042" type="#_x0000_t202" style="position:absolute;left:486;top:7465;width:61483;height:51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" fillcolor="white [3201]" stroked="f" strokeweight=".5pt">
                  <v:textbox>
                    <w:txbxContent>
                      <w:p w14:paraId="4009EB84" w14:textId="17997DA6" w:rsidR="00CA4DE5" w:rsidRPr="00312A21" w:rsidRDefault="00CA4DE5">
                        <w:pPr>
                          <w:rPr>
                            <w:rFonts w:ascii="Times New Roman" w:hAnsi="Times New Roman" w:cs="Times New Roman"/>
                          </w:rPr>
                        </w:pPr>
                        <w:r w:rsidRPr="00312A21">
                          <w:rPr>
                            <w:rFonts w:ascii="Times New Roman" w:hAnsi="Times New Roman" w:cs="Times New Roman"/>
                          </w:rPr>
                          <w:t xml:space="preserve">Figure 6. OCT tomogram presented from Portrait of an Unknown Woman over the letter </w:t>
                        </w:r>
                        <w:r w:rsidR="005722DF">
                          <w:rPr>
                            <w:rFonts w:ascii="Times New Roman" w:hAnsi="Times New Roman" w:cs="Times New Roman"/>
                          </w:rPr>
                          <w:t>“</w:t>
                        </w:r>
                        <w:r w:rsidRPr="00312A21">
                          <w:rPr>
                            <w:rFonts w:ascii="Times New Roman" w:hAnsi="Times New Roman" w:cs="Times New Roman"/>
                          </w:rPr>
                          <w:t>d</w:t>
                        </w:r>
                        <w:r w:rsidR="005722DF">
                          <w:rPr>
                            <w:rFonts w:ascii="Times New Roman" w:hAnsi="Times New Roman" w:cs="Times New Roman"/>
                          </w:rPr>
                          <w:t>”</w:t>
                        </w:r>
                        <w:r w:rsidRPr="00312A21">
                          <w:rPr>
                            <w:rFonts w:ascii="Times New Roman" w:hAnsi="Times New Roman" w:cs="Times New Roman"/>
                          </w:rPr>
                          <w:t xml:space="preserve"> of the signature. Green arrows show the opaque paint layer.</w:t>
                        </w:r>
                      </w:p>
                    </w:txbxContent>
                  </v:textbox>
                </v:shape>
                <w10:wrap type="square"/>
              </v:group>
            </w:pict>
          </mc:Fallback>
        </mc:AlternateContent>
      </w:r>
      <w:r w:rsidR="004154D7" w:rsidRPr="00312A21">
        <w:rPr>
          <w:rFonts w:ascii="Times New Roman" w:hAnsi="Times New Roman" w:cs="Times New Roman"/>
        </w:rPr>
        <w:t xml:space="preserve">Figure 4 and 5 displays the tomograms taken from the signature. </w:t>
      </w:r>
      <w:r w:rsidR="00C241BC" w:rsidRPr="00312A21">
        <w:rPr>
          <w:rFonts w:ascii="Times New Roman" w:hAnsi="Times New Roman" w:cs="Times New Roman"/>
        </w:rPr>
        <w:t xml:space="preserve">Again, the order of the layers provides insight into previous restoration efforts and is in line with the previous findings from Figure 3. During </w:t>
      </w:r>
      <w:r w:rsidR="005722DF" w:rsidRPr="00312A21">
        <w:rPr>
          <w:rFonts w:ascii="Times New Roman" w:hAnsi="Times New Roman" w:cs="Times New Roman"/>
        </w:rPr>
        <w:t>its</w:t>
      </w:r>
      <w:r w:rsidR="00C241BC" w:rsidRPr="00312A21">
        <w:rPr>
          <w:rFonts w:ascii="Times New Roman" w:hAnsi="Times New Roman" w:cs="Times New Roman"/>
        </w:rPr>
        <w:t xml:space="preserve"> historical conception, this canvas would routinely go unsigned, and this signature is an oddity in this context. The previous data shows that this canvas was overpainted twice and revarnished three times. The date was analyzed under OCT, but only the 7 was able to be deciphered. The tomograms of the other </w:t>
      </w:r>
      <w:r w:rsidR="000D3893" w:rsidRPr="00312A21">
        <w:rPr>
          <w:rFonts w:ascii="Times New Roman" w:hAnsi="Times New Roman" w:cs="Times New Roman"/>
        </w:rPr>
        <w:t xml:space="preserve">numbers are not presented and could provide further insight to conservators on what sub-optimal measurements look like. The second inscription was the letter S from bottom left corner. This letter was found in a varnish layer, which is proof that it comes from a time after the original painter. </w:t>
      </w:r>
    </w:p>
    <w:p w14:paraId="0F578B1D" w14:textId="385D875D" w:rsidR="00597747" w:rsidRPr="00312A21" w:rsidRDefault="00111E96" w:rsidP="00AF2AF3">
      <w:pPr>
        <w:spacing w:line="480" w:lineRule="auto"/>
        <w:rPr>
          <w:rFonts w:ascii="Times New Roman" w:hAnsi="Times New Roman" w:cs="Times New Roman"/>
        </w:rPr>
      </w:pPr>
      <w:r w:rsidRPr="00312A21">
        <w:rPr>
          <w:rFonts w:ascii="Times New Roman" w:hAnsi="Times New Roman" w:cs="Times New Roman"/>
        </w:rPr>
        <w:t xml:space="preserve">     The Portrait of an Unknown Woman didn’t have the same amount of data presented; </w:t>
      </w:r>
      <w:r w:rsidR="00F91B54" w:rsidRPr="00312A21">
        <w:rPr>
          <w:rFonts w:ascii="Times New Roman" w:hAnsi="Times New Roman" w:cs="Times New Roman"/>
        </w:rPr>
        <w:t>however,</w:t>
      </w:r>
      <w:r w:rsidRPr="00312A21">
        <w:rPr>
          <w:rFonts w:ascii="Times New Roman" w:hAnsi="Times New Roman" w:cs="Times New Roman"/>
        </w:rPr>
        <w:t xml:space="preserve"> the findings are </w:t>
      </w:r>
      <w:r w:rsidR="00CA4DE5" w:rsidRPr="00312A21">
        <w:rPr>
          <w:rFonts w:ascii="Times New Roman" w:hAnsi="Times New Roman" w:cs="Times New Roman"/>
        </w:rPr>
        <w:t>like</w:t>
      </w:r>
      <w:r w:rsidRPr="00312A21">
        <w:rPr>
          <w:rFonts w:ascii="Times New Roman" w:hAnsi="Times New Roman" w:cs="Times New Roman"/>
        </w:rPr>
        <w:t xml:space="preserve"> the ones found on the other canvas. </w:t>
      </w:r>
      <w:r w:rsidR="00F91B54" w:rsidRPr="00312A21">
        <w:rPr>
          <w:rFonts w:ascii="Times New Roman" w:hAnsi="Times New Roman" w:cs="Times New Roman"/>
        </w:rPr>
        <w:t>Analysis of the signature from Figure 6 shows the OCT measurement. Although it is not visibly legibl</w:t>
      </w:r>
      <w:r w:rsidR="00CA4DE5" w:rsidRPr="00312A21">
        <w:rPr>
          <w:rFonts w:ascii="Times New Roman" w:hAnsi="Times New Roman" w:cs="Times New Roman"/>
        </w:rPr>
        <w:t xml:space="preserve">y, shadows can barely be made out. Since the overpaint covers the signature, OCT did not provide conclusive evidence, which is one drawback in this analysis. However, this does show that this canvas had an overpaint layer applied at another time, which does support the usefulness of this technique. </w:t>
      </w:r>
    </w:p>
    <w:p w14:paraId="09F070FF" w14:textId="6C4ADF04" w:rsidR="000646C2" w:rsidRPr="00312A21" w:rsidRDefault="000646C2" w:rsidP="00AF2AF3">
      <w:pPr>
        <w:spacing w:line="480" w:lineRule="auto"/>
        <w:rPr>
          <w:rFonts w:ascii="Times New Roman" w:hAnsi="Times New Roman" w:cs="Times New Roman"/>
        </w:rPr>
      </w:pPr>
      <w:r w:rsidRPr="00312A21">
        <w:rPr>
          <w:rFonts w:ascii="Times New Roman" w:hAnsi="Times New Roman" w:cs="Times New Roman"/>
        </w:rPr>
        <w:t xml:space="preserve">    Normally with OCT, values for the frequency time domain, amplitudes </w:t>
      </w:r>
      <w:r w:rsidR="00C0663A" w:rsidRPr="00312A21">
        <w:rPr>
          <w:rFonts w:ascii="Times New Roman" w:hAnsi="Times New Roman" w:cs="Times New Roman"/>
        </w:rPr>
        <w:t>and phase detection noises</w:t>
      </w:r>
      <w:r w:rsidRPr="00312A21">
        <w:rPr>
          <w:rFonts w:ascii="Times New Roman" w:hAnsi="Times New Roman" w:cs="Times New Roman"/>
        </w:rPr>
        <w:t xml:space="preserve"> </w:t>
      </w:r>
      <w:r w:rsidR="00C0663A" w:rsidRPr="00312A21">
        <w:rPr>
          <w:rFonts w:ascii="Times New Roman" w:hAnsi="Times New Roman" w:cs="Times New Roman"/>
        </w:rPr>
        <w:t xml:space="preserve">would be reported to compare the signal to noise ratio. </w:t>
      </w:r>
      <w:sdt>
        <w:sdtPr>
          <w:rPr>
            <w:rFonts w:ascii="Times New Roman" w:hAnsi="Times New Roman" w:cs="Times New Roman"/>
            <w:color w:val="000000"/>
            <w:vertAlign w:val="superscript"/>
          </w:rPr>
          <w:tag w:val="MENDELEY_CITATION_v3_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"/>
          <w:id w:val="1742755034"/>
          <w:placeholder>
            <w:docPart w:val="DefaultPlaceholder_-1854013440"/>
          </w:placeholder>
        </w:sdtPr>
        <w:sdtContent>
          <w:r w:rsidR="00BA3EC9" w:rsidRPr="00312A21">
            <w:rPr>
              <w:rFonts w:ascii="Times New Roman" w:hAnsi="Times New Roman" w:cs="Times New Roman"/>
              <w:color w:val="000000"/>
              <w:vertAlign w:val="superscript"/>
            </w:rPr>
            <w:t>16</w:t>
          </w:r>
        </w:sdtContent>
      </w:sdt>
      <w:r w:rsidR="00C0663A" w:rsidRPr="00312A21">
        <w:rPr>
          <w:rFonts w:ascii="Times New Roman" w:hAnsi="Times New Roman" w:cs="Times New Roman"/>
        </w:rPr>
        <w:t xml:space="preserve"> </w:t>
      </w:r>
      <w:r w:rsidR="00BA3EC9" w:rsidRPr="00312A21">
        <w:rPr>
          <w:rFonts w:ascii="Times New Roman" w:hAnsi="Times New Roman" w:cs="Times New Roman"/>
        </w:rPr>
        <w:t xml:space="preserve">These could be used to calculate </w:t>
      </w:r>
      <w:r w:rsidR="00BA3EC9" w:rsidRPr="00312A21">
        <w:rPr>
          <w:rFonts w:ascii="Times New Roman" w:hAnsi="Times New Roman" w:cs="Times New Roman"/>
        </w:rPr>
        <w:lastRenderedPageBreak/>
        <w:t xml:space="preserve">the precision of the measurement and to see how well this method truly worked. However, </w:t>
      </w:r>
      <w:proofErr w:type="gramStart"/>
      <w:r w:rsidR="00BA3EC9" w:rsidRPr="00312A21">
        <w:rPr>
          <w:rFonts w:ascii="Times New Roman" w:hAnsi="Times New Roman" w:cs="Times New Roman"/>
        </w:rPr>
        <w:t>all of</w:t>
      </w:r>
      <w:proofErr w:type="gramEnd"/>
      <w:r w:rsidR="00BA3EC9" w:rsidRPr="00312A21">
        <w:rPr>
          <w:rFonts w:ascii="Times New Roman" w:hAnsi="Times New Roman" w:cs="Times New Roman"/>
        </w:rPr>
        <w:t xml:space="preserve"> the data collected was qualitative in nature and can</w:t>
      </w:r>
      <w:r w:rsidR="00312A21">
        <w:rPr>
          <w:rFonts w:ascii="Times New Roman" w:hAnsi="Times New Roman" w:cs="Times New Roman"/>
        </w:rPr>
        <w:t>not</w:t>
      </w:r>
      <w:r w:rsidR="00BA3EC9" w:rsidRPr="00312A21">
        <w:rPr>
          <w:rFonts w:ascii="Times New Roman" w:hAnsi="Times New Roman" w:cs="Times New Roman"/>
        </w:rPr>
        <w:t xml:space="preserve"> be quantified. </w:t>
      </w:r>
    </w:p>
    <w:p w14:paraId="1A7215A9" w14:textId="77777777" w:rsidR="00F64A62" w:rsidRPr="00312A21" w:rsidRDefault="00F64A62" w:rsidP="00312A21">
      <w:pPr>
        <w:spacing w:line="480" w:lineRule="auto"/>
        <w:rPr>
          <w:rFonts w:ascii="Times New Roman" w:hAnsi="Times New Roman" w:cs="Times New Roman"/>
        </w:rPr>
      </w:pPr>
      <w:r w:rsidRPr="00312A21">
        <w:rPr>
          <w:rFonts w:ascii="Times New Roman" w:hAnsi="Times New Roman" w:cs="Times New Roman"/>
        </w:rPr>
        <w:t>Conclusion</w:t>
      </w:r>
    </w:p>
    <w:p w14:paraId="72828B3B" w14:textId="71AF57B4" w:rsidR="00597747" w:rsidRPr="00312A21" w:rsidRDefault="00F64A62" w:rsidP="00AF2AF3">
      <w:pPr>
        <w:spacing w:line="480" w:lineRule="auto"/>
        <w:rPr>
          <w:rFonts w:ascii="Times New Roman" w:hAnsi="Times New Roman" w:cs="Times New Roman"/>
        </w:rPr>
      </w:pPr>
      <w:r w:rsidRPr="00312A21">
        <w:rPr>
          <w:rFonts w:ascii="Times New Roman" w:hAnsi="Times New Roman" w:cs="Times New Roman"/>
        </w:rPr>
        <w:t xml:space="preserve">     Overall, </w:t>
      </w:r>
      <w:r w:rsidR="00DD3B08" w:rsidRPr="00312A21">
        <w:rPr>
          <w:rFonts w:ascii="Times New Roman" w:hAnsi="Times New Roman" w:cs="Times New Roman"/>
        </w:rPr>
        <w:t>Tarnowski’s</w:t>
      </w:r>
      <w:r w:rsidRPr="00312A21">
        <w:rPr>
          <w:rFonts w:ascii="Times New Roman" w:hAnsi="Times New Roman" w:cs="Times New Roman"/>
        </w:rPr>
        <w:t xml:space="preserve"> work shows</w:t>
      </w:r>
      <w:r w:rsidR="00DD3B08" w:rsidRPr="00312A21">
        <w:rPr>
          <w:rFonts w:ascii="Times New Roman" w:hAnsi="Times New Roman" w:cs="Times New Roman"/>
        </w:rPr>
        <w:t xml:space="preserve"> promising data to support</w:t>
      </w:r>
      <w:r w:rsidRPr="00312A21">
        <w:rPr>
          <w:rFonts w:ascii="Times New Roman" w:hAnsi="Times New Roman" w:cs="Times New Roman"/>
        </w:rPr>
        <w:t xml:space="preserve"> OCT </w:t>
      </w:r>
      <w:r w:rsidR="00DD3B08" w:rsidRPr="00312A21">
        <w:rPr>
          <w:rFonts w:ascii="Times New Roman" w:hAnsi="Times New Roman" w:cs="Times New Roman"/>
        </w:rPr>
        <w:t>applications in art conservation. The data captured for Saint Leonard of Porto Maurizio clearly demonstrates this benefit: clearly defined segments and high resolution to see particles within layers. This does have an obvious benefit since a nondestructive method is far superior to previous work. Commonly, conservationists relied on taking physical samples of surfaces to determine this information!</w:t>
      </w:r>
      <w:sdt>
        <w:sdtPr>
          <w:rPr>
            <w:rFonts w:ascii="Times New Roman" w:hAnsi="Times New Roman" w:cs="Times New Roman"/>
            <w:color w:val="000000"/>
            <w:vertAlign w:val="superscript"/>
          </w:rPr>
          <w:tag w:val="MENDELEY_CITATION_v3_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"/>
          <w:id w:val="1163279229"/>
          <w:placeholder>
            <w:docPart w:val="DefaultPlaceholder_-1854013440"/>
          </w:placeholder>
        </w:sdtPr>
        <w:sdtContent>
          <w:r w:rsidR="00BA3EC9" w:rsidRPr="00312A21">
            <w:rPr>
              <w:rFonts w:ascii="Times New Roman" w:hAnsi="Times New Roman" w:cs="Times New Roman"/>
              <w:color w:val="000000"/>
              <w:vertAlign w:val="superscript"/>
            </w:rPr>
            <w:t>2,12</w:t>
          </w:r>
        </w:sdtContent>
      </w:sdt>
    </w:p>
    <w:p w14:paraId="0C835DB3" w14:textId="2C8D2711" w:rsidR="001B4C40" w:rsidRPr="00312A21" w:rsidRDefault="00463920" w:rsidP="00AF2AF3">
      <w:pPr>
        <w:spacing w:line="480" w:lineRule="auto"/>
        <w:rPr>
          <w:rFonts w:ascii="Times New Roman" w:hAnsi="Times New Roman" w:cs="Times New Roman"/>
        </w:rPr>
      </w:pPr>
      <w:r w:rsidRPr="00312A21">
        <w:rPr>
          <w:rFonts w:ascii="Times New Roman" w:hAnsi="Times New Roman" w:cs="Times New Roman"/>
        </w:rPr>
        <w:t xml:space="preserve">     However, the dataset presented from the Portrait of an Unknown Woman did not add to the overall narrative of the paper. While it is important to showcase data that is</w:t>
      </w:r>
      <w:r w:rsidR="00312A21">
        <w:rPr>
          <w:rFonts w:ascii="Times New Roman" w:hAnsi="Times New Roman" w:cs="Times New Roman"/>
        </w:rPr>
        <w:t xml:space="preserve"> n</w:t>
      </w:r>
      <w:r w:rsidR="005722DF">
        <w:rPr>
          <w:rFonts w:ascii="Times New Roman" w:hAnsi="Times New Roman" w:cs="Times New Roman"/>
        </w:rPr>
        <w:t>o</w:t>
      </w:r>
      <w:r w:rsidRPr="00312A21">
        <w:rPr>
          <w:rFonts w:ascii="Times New Roman" w:hAnsi="Times New Roman" w:cs="Times New Roman"/>
        </w:rPr>
        <w:t>t as clean if widespread adoption of OCT is the goal, this application was novel for the time. The con</w:t>
      </w:r>
      <w:r w:rsidR="004E7EC5" w:rsidRPr="00312A21">
        <w:rPr>
          <w:rFonts w:ascii="Times New Roman" w:hAnsi="Times New Roman" w:cs="Times New Roman"/>
        </w:rPr>
        <w:t>trast</w:t>
      </w:r>
      <w:r w:rsidRPr="00312A21">
        <w:rPr>
          <w:rFonts w:ascii="Times New Roman" w:hAnsi="Times New Roman" w:cs="Times New Roman"/>
        </w:rPr>
        <w:t xml:space="preserve"> between UV and OCT measurements were not as </w:t>
      </w:r>
      <w:r w:rsidR="004E7EC5" w:rsidRPr="00312A21">
        <w:rPr>
          <w:rFonts w:ascii="Times New Roman" w:hAnsi="Times New Roman" w:cs="Times New Roman"/>
        </w:rPr>
        <w:t>developed</w:t>
      </w:r>
      <w:r w:rsidRPr="00312A21">
        <w:rPr>
          <w:rFonts w:ascii="Times New Roman" w:hAnsi="Times New Roman" w:cs="Times New Roman"/>
        </w:rPr>
        <w:t xml:space="preserve">. This comparison is needed </w:t>
      </w:r>
      <w:r w:rsidR="004E7EC5" w:rsidRPr="00312A21">
        <w:rPr>
          <w:rFonts w:ascii="Times New Roman" w:hAnsi="Times New Roman" w:cs="Times New Roman"/>
        </w:rPr>
        <w:t xml:space="preserve">because it shows the conservation field’s most common instrumentation to this new method. By developing this contrast and showcasing promising data on the previous canvas, the argument </w:t>
      </w:r>
      <w:r w:rsidR="00190CFE" w:rsidRPr="00312A21">
        <w:rPr>
          <w:rFonts w:ascii="Times New Roman" w:hAnsi="Times New Roman" w:cs="Times New Roman"/>
        </w:rPr>
        <w:t>is</w:t>
      </w:r>
      <w:r w:rsidR="004E7EC5" w:rsidRPr="00312A21">
        <w:rPr>
          <w:rFonts w:ascii="Times New Roman" w:hAnsi="Times New Roman" w:cs="Times New Roman"/>
        </w:rPr>
        <w:t xml:space="preserve"> enhanced and would encourage labs to spend money to acquire </w:t>
      </w:r>
      <w:r w:rsidR="00190CFE" w:rsidRPr="00312A21">
        <w:rPr>
          <w:rFonts w:ascii="Times New Roman" w:hAnsi="Times New Roman" w:cs="Times New Roman"/>
        </w:rPr>
        <w:t>OCT</w:t>
      </w:r>
      <w:r w:rsidR="004E7EC5" w:rsidRPr="00312A21">
        <w:rPr>
          <w:rFonts w:ascii="Times New Roman" w:hAnsi="Times New Roman" w:cs="Times New Roman"/>
        </w:rPr>
        <w:t xml:space="preserve">. </w:t>
      </w:r>
    </w:p>
    <w:p w14:paraId="54550E91" w14:textId="1EA80DF0" w:rsidR="004E7EC5" w:rsidRPr="00312A21" w:rsidRDefault="004E7EC5" w:rsidP="00AF2AF3">
      <w:pPr>
        <w:spacing w:line="480" w:lineRule="auto"/>
        <w:rPr>
          <w:rFonts w:ascii="Times New Roman" w:hAnsi="Times New Roman" w:cs="Times New Roman"/>
        </w:rPr>
      </w:pPr>
      <w:r w:rsidRPr="00312A21">
        <w:rPr>
          <w:rFonts w:ascii="Times New Roman" w:hAnsi="Times New Roman" w:cs="Times New Roman"/>
        </w:rPr>
        <w:t xml:space="preserve">     </w:t>
      </w:r>
      <w:r w:rsidR="00190CFE" w:rsidRPr="00312A21">
        <w:rPr>
          <w:rFonts w:ascii="Times New Roman" w:hAnsi="Times New Roman" w:cs="Times New Roman"/>
        </w:rPr>
        <w:t xml:space="preserve">     Overall, this paper provides a great example of how to craft an effective argument that not only captures analytical chemists, but other scientists who would benefit from this instrumentation. While a lot of the data is very promising and having the hindsight of where the art conservation field is now compared to 2004, the argument fell flat. The importance of being able to be critical about the data in this paper </w:t>
      </w:r>
      <w:r w:rsidR="00D000C4" w:rsidRPr="00312A21">
        <w:rPr>
          <w:rFonts w:ascii="Times New Roman" w:hAnsi="Times New Roman" w:cs="Times New Roman"/>
        </w:rPr>
        <w:t xml:space="preserve">can be seen as well; while showcasing data is important, scientists will want to apply instrumentation with clear evidence and a contrast to their current work. Through a careful analysis of the data, some factors such as the coloration of </w:t>
      </w:r>
      <w:r w:rsidR="00D000C4" w:rsidRPr="00312A21">
        <w:rPr>
          <w:rFonts w:ascii="Times New Roman" w:hAnsi="Times New Roman" w:cs="Times New Roman"/>
        </w:rPr>
        <w:lastRenderedPageBreak/>
        <w:t>the tomographs and the fact that the chemical reason why the varnish on one sample could be measured but on the other it couldn’t doesn’t show</w:t>
      </w:r>
      <w:r w:rsidR="00FD5C23" w:rsidRPr="00312A21">
        <w:rPr>
          <w:rFonts w:ascii="Times New Roman" w:hAnsi="Times New Roman" w:cs="Times New Roman"/>
        </w:rPr>
        <w:t xml:space="preserve"> the true nuances in samples. Without this kind of data to support the claim, many would not be willing to apply this method to their work because it needs to be able to be adjusted to handle any chemically unknown surface. </w:t>
      </w:r>
      <w:r w:rsidR="00ED0B1D" w:rsidRPr="00312A21">
        <w:rPr>
          <w:rFonts w:ascii="Times New Roman" w:hAnsi="Times New Roman" w:cs="Times New Roman"/>
        </w:rPr>
        <w:t xml:space="preserve">However, it sets the stage for obvious future work in adjusting their measurements for the different samples. </w:t>
      </w:r>
    </w:p>
    <w:p w14:paraId="302B690F" w14:textId="37778C85" w:rsidR="00BA3EC9" w:rsidRPr="00312A21" w:rsidRDefault="00BA3EC9" w:rsidP="00AF2AF3">
      <w:pPr>
        <w:spacing w:line="480" w:lineRule="auto"/>
        <w:rPr>
          <w:rFonts w:ascii="Times New Roman" w:hAnsi="Times New Roman" w:cs="Times New Roman"/>
        </w:rPr>
      </w:pPr>
    </w:p>
    <w:p w14:paraId="0056A50F" w14:textId="1706E2A7" w:rsidR="00BA3EC9" w:rsidRPr="00312A21" w:rsidRDefault="00BA3EC9" w:rsidP="00AF2AF3">
      <w:pPr>
        <w:spacing w:line="480" w:lineRule="auto"/>
        <w:rPr>
          <w:rFonts w:ascii="Times New Roman" w:hAnsi="Times New Roman" w:cs="Times New Roman"/>
        </w:rPr>
      </w:pPr>
    </w:p>
    <w:p w14:paraId="7E31EEF7" w14:textId="5CA9812E" w:rsidR="00BA3EC9" w:rsidRPr="00312A21" w:rsidRDefault="00BA3EC9" w:rsidP="00AF2AF3">
      <w:pPr>
        <w:spacing w:line="480" w:lineRule="auto"/>
        <w:rPr>
          <w:rFonts w:ascii="Times New Roman" w:hAnsi="Times New Roman" w:cs="Times New Roman"/>
        </w:rPr>
      </w:pPr>
    </w:p>
    <w:p w14:paraId="6DCDB313" w14:textId="075BD94A" w:rsidR="00BA3EC9" w:rsidRPr="00312A21" w:rsidRDefault="00BA3EC9" w:rsidP="00AF2AF3">
      <w:pPr>
        <w:spacing w:line="480" w:lineRule="auto"/>
        <w:rPr>
          <w:rFonts w:ascii="Times New Roman" w:hAnsi="Times New Roman" w:cs="Times New Roman"/>
        </w:rPr>
      </w:pPr>
    </w:p>
    <w:p w14:paraId="69ABA93F" w14:textId="5734933C" w:rsidR="00BA3EC9" w:rsidRPr="00312A21" w:rsidRDefault="00BA3EC9" w:rsidP="00AF2AF3">
      <w:pPr>
        <w:spacing w:line="480" w:lineRule="auto"/>
        <w:rPr>
          <w:rFonts w:ascii="Times New Roman" w:hAnsi="Times New Roman" w:cs="Times New Roman"/>
        </w:rPr>
      </w:pPr>
    </w:p>
    <w:p w14:paraId="17015963" w14:textId="7B5C3FAD" w:rsidR="00BA3EC9" w:rsidRPr="00312A21" w:rsidRDefault="00BA3EC9">
      <w:pPr>
        <w:rPr>
          <w:rFonts w:ascii="Times New Roman" w:hAnsi="Times New Roman" w:cs="Times New Roman"/>
        </w:rPr>
      </w:pPr>
      <w:r w:rsidRPr="00312A21">
        <w:rPr>
          <w:rFonts w:ascii="Times New Roman" w:hAnsi="Times New Roman" w:cs="Times New Roman"/>
        </w:rPr>
        <w:br w:type="page"/>
      </w:r>
    </w:p>
    <w:p w14:paraId="1D03C21E" w14:textId="751E36F2" w:rsidR="00BA3EC9" w:rsidRPr="00312A21" w:rsidRDefault="00BA3EC9" w:rsidP="00BA3EC9">
      <w:pPr>
        <w:jc w:val="center"/>
        <w:rPr>
          <w:rFonts w:ascii="Times New Roman" w:hAnsi="Times New Roman" w:cs="Times New Roman"/>
        </w:rPr>
      </w:pPr>
      <w:r w:rsidRPr="00312A21">
        <w:rPr>
          <w:rFonts w:ascii="Times New Roman" w:hAnsi="Times New Roman" w:cs="Times New Roman"/>
        </w:rPr>
        <w:lastRenderedPageBreak/>
        <w:t>Works Cited</w:t>
      </w:r>
    </w:p>
    <w:sdt>
      <w:sdtPr>
        <w:rPr>
          <w:rFonts w:ascii="Times New Roman" w:hAnsi="Times New Roman" w:cs="Times New Roman"/>
        </w:rPr>
        <w:tag w:val="MENDELEY_BIBLIOGRAPHY"/>
        <w:id w:val="1070541168"/>
        <w:placeholder>
          <w:docPart w:val="DefaultPlaceholder_-1854013440"/>
        </w:placeholder>
      </w:sdtPr>
      <w:sdtContent>
        <w:p w14:paraId="7D8732B8" w14:textId="77777777" w:rsidR="00BA3EC9" w:rsidRPr="00312A21" w:rsidRDefault="00BA3EC9">
          <w:pPr>
            <w:autoSpaceDE w:val="0"/>
            <w:autoSpaceDN w:val="0"/>
            <w:ind w:hanging="640"/>
            <w:divId w:val="7682235"/>
            <w:rPr>
              <w:rFonts w:ascii="Times New Roman" w:eastAsia="Times New Roman" w:hAnsi="Times New Roman" w:cs="Times New Roman"/>
            </w:rPr>
          </w:pPr>
          <w:r w:rsidRPr="00312A21">
            <w:rPr>
              <w:rFonts w:ascii="Times New Roman" w:eastAsia="Times New Roman" w:hAnsi="Times New Roman" w:cs="Times New Roman"/>
            </w:rPr>
            <w:t xml:space="preserve">(1) </w:t>
          </w:r>
          <w:r w:rsidRPr="00312A21">
            <w:rPr>
              <w:rFonts w:ascii="Times New Roman" w:eastAsia="Times New Roman" w:hAnsi="Times New Roman" w:cs="Times New Roman"/>
            </w:rPr>
            <w:tab/>
            <w:t xml:space="preserve">Targowski, P.; </w:t>
          </w:r>
          <w:proofErr w:type="spellStart"/>
          <w:r w:rsidRPr="00312A21">
            <w:rPr>
              <w:rFonts w:ascii="Times New Roman" w:eastAsia="Times New Roman" w:hAnsi="Times New Roman" w:cs="Times New Roman"/>
            </w:rPr>
            <w:t>Iwanicka</w:t>
          </w:r>
          <w:proofErr w:type="spellEnd"/>
          <w:r w:rsidRPr="00312A21">
            <w:rPr>
              <w:rFonts w:ascii="Times New Roman" w:eastAsia="Times New Roman" w:hAnsi="Times New Roman" w:cs="Times New Roman"/>
            </w:rPr>
            <w:t xml:space="preserve">, M.; </w:t>
          </w:r>
          <w:proofErr w:type="spellStart"/>
          <w:r w:rsidRPr="00312A21">
            <w:rPr>
              <w:rFonts w:ascii="Times New Roman" w:eastAsia="Times New Roman" w:hAnsi="Times New Roman" w:cs="Times New Roman"/>
            </w:rPr>
            <w:t>Tymińska</w:t>
          </w:r>
          <w:proofErr w:type="spellEnd"/>
          <w:r w:rsidRPr="00312A21">
            <w:rPr>
              <w:rFonts w:ascii="Times New Roman" w:eastAsia="Times New Roman" w:hAnsi="Times New Roman" w:cs="Times New Roman"/>
            </w:rPr>
            <w:t xml:space="preserve">-Widmer, L.; </w:t>
          </w:r>
          <w:proofErr w:type="spellStart"/>
          <w:r w:rsidRPr="00312A21">
            <w:rPr>
              <w:rFonts w:ascii="Times New Roman" w:eastAsia="Times New Roman" w:hAnsi="Times New Roman" w:cs="Times New Roman"/>
            </w:rPr>
            <w:t>Sylwestrzak</w:t>
          </w:r>
          <w:proofErr w:type="spellEnd"/>
          <w:r w:rsidRPr="00312A21">
            <w:rPr>
              <w:rFonts w:ascii="Times New Roman" w:eastAsia="Times New Roman" w:hAnsi="Times New Roman" w:cs="Times New Roman"/>
            </w:rPr>
            <w:t xml:space="preserve">, M.; </w:t>
          </w:r>
          <w:proofErr w:type="spellStart"/>
          <w:r w:rsidRPr="00312A21">
            <w:rPr>
              <w:rFonts w:ascii="Times New Roman" w:eastAsia="Times New Roman" w:hAnsi="Times New Roman" w:cs="Times New Roman"/>
            </w:rPr>
            <w:t>Kwiatkowska</w:t>
          </w:r>
          <w:proofErr w:type="spellEnd"/>
          <w:r w:rsidRPr="00312A21">
            <w:rPr>
              <w:rFonts w:ascii="Times New Roman" w:eastAsia="Times New Roman" w:hAnsi="Times New Roman" w:cs="Times New Roman"/>
            </w:rPr>
            <w:t>, E. A. Structural Examination of Easel Paintings with Optical Coherence Tomography. Accounts of Chemical Research 2010, 43 (6), 826–836. https://doi.org/10.1021/ar900195d.</w:t>
          </w:r>
        </w:p>
        <w:p w14:paraId="46B1BDCC" w14:textId="77777777" w:rsidR="00BA3EC9" w:rsidRPr="00312A21" w:rsidRDefault="00BA3EC9">
          <w:pPr>
            <w:autoSpaceDE w:val="0"/>
            <w:autoSpaceDN w:val="0"/>
            <w:ind w:hanging="640"/>
            <w:divId w:val="1877572412"/>
            <w:rPr>
              <w:rFonts w:ascii="Times New Roman" w:eastAsia="Times New Roman" w:hAnsi="Times New Roman" w:cs="Times New Roman"/>
            </w:rPr>
          </w:pPr>
          <w:r w:rsidRPr="00312A21">
            <w:rPr>
              <w:rFonts w:ascii="Times New Roman" w:eastAsia="Times New Roman" w:hAnsi="Times New Roman" w:cs="Times New Roman"/>
            </w:rPr>
            <w:t xml:space="preserve">(2) </w:t>
          </w:r>
          <w:r w:rsidRPr="00312A21">
            <w:rPr>
              <w:rFonts w:ascii="Times New Roman" w:eastAsia="Times New Roman" w:hAnsi="Times New Roman" w:cs="Times New Roman"/>
            </w:rPr>
            <w:tab/>
            <w:t xml:space="preserve">Liang, H.; </w:t>
          </w:r>
          <w:proofErr w:type="spellStart"/>
          <w:r w:rsidRPr="00312A21">
            <w:rPr>
              <w:rFonts w:ascii="Times New Roman" w:eastAsia="Times New Roman" w:hAnsi="Times New Roman" w:cs="Times New Roman"/>
            </w:rPr>
            <w:t>Cucu</w:t>
          </w:r>
          <w:proofErr w:type="spellEnd"/>
          <w:r w:rsidRPr="00312A21">
            <w:rPr>
              <w:rFonts w:ascii="Times New Roman" w:eastAsia="Times New Roman" w:hAnsi="Times New Roman" w:cs="Times New Roman"/>
            </w:rPr>
            <w:t xml:space="preserve">, R.; </w:t>
          </w:r>
          <w:proofErr w:type="spellStart"/>
          <w:r w:rsidRPr="00312A21">
            <w:rPr>
              <w:rFonts w:ascii="Times New Roman" w:eastAsia="Times New Roman" w:hAnsi="Times New Roman" w:cs="Times New Roman"/>
            </w:rPr>
            <w:t>Dobre</w:t>
          </w:r>
          <w:proofErr w:type="spellEnd"/>
          <w:r w:rsidRPr="00312A21">
            <w:rPr>
              <w:rFonts w:ascii="Times New Roman" w:eastAsia="Times New Roman" w:hAnsi="Times New Roman" w:cs="Times New Roman"/>
            </w:rPr>
            <w:t xml:space="preserve">, G. M.; Jackson, D. A.; Pedro, J.; Pannell, C.; Saunders, D.; </w:t>
          </w:r>
          <w:proofErr w:type="spellStart"/>
          <w:r w:rsidRPr="00312A21">
            <w:rPr>
              <w:rFonts w:ascii="Times New Roman" w:eastAsia="Times New Roman" w:hAnsi="Times New Roman" w:cs="Times New Roman"/>
            </w:rPr>
            <w:t>Podoleanu</w:t>
          </w:r>
          <w:proofErr w:type="spellEnd"/>
          <w:r w:rsidRPr="00312A21">
            <w:rPr>
              <w:rFonts w:ascii="Times New Roman" w:eastAsia="Times New Roman" w:hAnsi="Times New Roman" w:cs="Times New Roman"/>
            </w:rPr>
            <w:t xml:space="preserve">, A. G. Application of OCT to Examination of Easel Paintings. In Second European Workshop on Optical </w:t>
          </w:r>
          <w:proofErr w:type="spellStart"/>
          <w:r w:rsidRPr="00312A21">
            <w:rPr>
              <w:rFonts w:ascii="Times New Roman" w:eastAsia="Times New Roman" w:hAnsi="Times New Roman" w:cs="Times New Roman"/>
            </w:rPr>
            <w:t>Fibre</w:t>
          </w:r>
          <w:proofErr w:type="spellEnd"/>
          <w:r w:rsidRPr="00312A21">
            <w:rPr>
              <w:rFonts w:ascii="Times New Roman" w:eastAsia="Times New Roman" w:hAnsi="Times New Roman" w:cs="Times New Roman"/>
            </w:rPr>
            <w:t xml:space="preserve"> Sensors; SPIE, 2004; Vol. 5502, p 378. https://doi.org/10.1117/12.566780.</w:t>
          </w:r>
        </w:p>
        <w:p w14:paraId="2BCB05D0" w14:textId="77777777" w:rsidR="00BA3EC9" w:rsidRPr="00312A21" w:rsidRDefault="00BA3EC9">
          <w:pPr>
            <w:autoSpaceDE w:val="0"/>
            <w:autoSpaceDN w:val="0"/>
            <w:ind w:hanging="640"/>
            <w:divId w:val="1666010131"/>
            <w:rPr>
              <w:rFonts w:ascii="Times New Roman" w:eastAsia="Times New Roman" w:hAnsi="Times New Roman" w:cs="Times New Roman"/>
            </w:rPr>
          </w:pPr>
          <w:r w:rsidRPr="00312A21">
            <w:rPr>
              <w:rFonts w:ascii="Times New Roman" w:eastAsia="Times New Roman" w:hAnsi="Times New Roman" w:cs="Times New Roman"/>
            </w:rPr>
            <w:t xml:space="preserve">(3) </w:t>
          </w:r>
          <w:r w:rsidRPr="00312A21">
            <w:rPr>
              <w:rFonts w:ascii="Times New Roman" w:eastAsia="Times New Roman" w:hAnsi="Times New Roman" w:cs="Times New Roman"/>
            </w:rPr>
            <w:tab/>
            <w:t>IR Absorption - an overview | ScienceDirect Topics https://www.sciencedirect.com/topics/chemistry/ir-absorption (accessed 2021 -12 -11).</w:t>
          </w:r>
        </w:p>
        <w:p w14:paraId="26AADA13" w14:textId="77777777" w:rsidR="00BA3EC9" w:rsidRPr="00312A21" w:rsidRDefault="00BA3EC9">
          <w:pPr>
            <w:autoSpaceDE w:val="0"/>
            <w:autoSpaceDN w:val="0"/>
            <w:ind w:hanging="640"/>
            <w:divId w:val="368184921"/>
            <w:rPr>
              <w:rFonts w:ascii="Times New Roman" w:eastAsia="Times New Roman" w:hAnsi="Times New Roman" w:cs="Times New Roman"/>
            </w:rPr>
          </w:pPr>
          <w:r w:rsidRPr="00312A21">
            <w:rPr>
              <w:rFonts w:ascii="Times New Roman" w:eastAsia="Times New Roman" w:hAnsi="Times New Roman" w:cs="Times New Roman"/>
            </w:rPr>
            <w:t xml:space="preserve">(4) </w:t>
          </w:r>
          <w:r w:rsidRPr="00312A21">
            <w:rPr>
              <w:rFonts w:ascii="Times New Roman" w:eastAsia="Times New Roman" w:hAnsi="Times New Roman" w:cs="Times New Roman"/>
            </w:rPr>
            <w:tab/>
            <w:t>Polarized Light - an overview | ScienceDirect Topics https://www.sciencedirect.com/topics/chemistry/polarized-light (accessed 2021 -12 -11).</w:t>
          </w:r>
        </w:p>
        <w:p w14:paraId="037CD8C2" w14:textId="77777777" w:rsidR="00BA3EC9" w:rsidRPr="00312A21" w:rsidRDefault="00BA3EC9">
          <w:pPr>
            <w:autoSpaceDE w:val="0"/>
            <w:autoSpaceDN w:val="0"/>
            <w:ind w:hanging="640"/>
            <w:divId w:val="1894123035"/>
            <w:rPr>
              <w:rFonts w:ascii="Times New Roman" w:eastAsia="Times New Roman" w:hAnsi="Times New Roman" w:cs="Times New Roman"/>
            </w:rPr>
          </w:pPr>
          <w:r w:rsidRPr="00312A21">
            <w:rPr>
              <w:rFonts w:ascii="Times New Roman" w:eastAsia="Times New Roman" w:hAnsi="Times New Roman" w:cs="Times New Roman"/>
            </w:rPr>
            <w:t xml:space="preserve">(5) </w:t>
          </w:r>
          <w:r w:rsidRPr="00312A21">
            <w:rPr>
              <w:rFonts w:ascii="Times New Roman" w:eastAsia="Times New Roman" w:hAnsi="Times New Roman" w:cs="Times New Roman"/>
            </w:rPr>
            <w:tab/>
            <w:t>interference fringe | physics | Britannica https://www.britannica.com/science/interference-fringe (accessed 2021 -12 -11).</w:t>
          </w:r>
        </w:p>
        <w:p w14:paraId="67943363" w14:textId="77777777" w:rsidR="00BA3EC9" w:rsidRPr="00312A21" w:rsidRDefault="00BA3EC9">
          <w:pPr>
            <w:autoSpaceDE w:val="0"/>
            <w:autoSpaceDN w:val="0"/>
            <w:ind w:hanging="640"/>
            <w:divId w:val="960377795"/>
            <w:rPr>
              <w:rFonts w:ascii="Times New Roman" w:eastAsia="Times New Roman" w:hAnsi="Times New Roman" w:cs="Times New Roman"/>
            </w:rPr>
          </w:pPr>
          <w:r w:rsidRPr="00312A21">
            <w:rPr>
              <w:rFonts w:ascii="Times New Roman" w:eastAsia="Times New Roman" w:hAnsi="Times New Roman" w:cs="Times New Roman"/>
            </w:rPr>
            <w:t xml:space="preserve">(6) </w:t>
          </w:r>
          <w:r w:rsidRPr="00312A21">
            <w:rPr>
              <w:rFonts w:ascii="Times New Roman" w:eastAsia="Times New Roman" w:hAnsi="Times New Roman" w:cs="Times New Roman"/>
            </w:rPr>
            <w:tab/>
            <w:t>Reflectance - Wikipedia https://en.wikipedia.org/wiki/Reflectance (accessed 2021 -12 -11).</w:t>
          </w:r>
        </w:p>
        <w:p w14:paraId="3B843D8C" w14:textId="77777777" w:rsidR="00BA3EC9" w:rsidRPr="00312A21" w:rsidRDefault="00BA3EC9">
          <w:pPr>
            <w:autoSpaceDE w:val="0"/>
            <w:autoSpaceDN w:val="0"/>
            <w:ind w:hanging="640"/>
            <w:divId w:val="1374649416"/>
            <w:rPr>
              <w:rFonts w:ascii="Times New Roman" w:eastAsia="Times New Roman" w:hAnsi="Times New Roman" w:cs="Times New Roman"/>
            </w:rPr>
          </w:pPr>
          <w:r w:rsidRPr="00312A21">
            <w:rPr>
              <w:rFonts w:ascii="Times New Roman" w:eastAsia="Times New Roman" w:hAnsi="Times New Roman" w:cs="Times New Roman"/>
            </w:rPr>
            <w:t xml:space="preserve">(7) </w:t>
          </w:r>
          <w:r w:rsidRPr="00312A21">
            <w:rPr>
              <w:rFonts w:ascii="Times New Roman" w:eastAsia="Times New Roman" w:hAnsi="Times New Roman" w:cs="Times New Roman"/>
            </w:rPr>
            <w:tab/>
          </w:r>
          <w:proofErr w:type="spellStart"/>
          <w:r w:rsidRPr="00312A21">
            <w:rPr>
              <w:rFonts w:ascii="Times New Roman" w:eastAsia="Times New Roman" w:hAnsi="Times New Roman" w:cs="Times New Roman"/>
            </w:rPr>
            <w:t>Jalas</w:t>
          </w:r>
          <w:proofErr w:type="spellEnd"/>
          <w:r w:rsidRPr="00312A21">
            <w:rPr>
              <w:rFonts w:ascii="Times New Roman" w:eastAsia="Times New Roman" w:hAnsi="Times New Roman" w:cs="Times New Roman"/>
            </w:rPr>
            <w:t xml:space="preserve">, D.; Petrov, A.; </w:t>
          </w:r>
          <w:proofErr w:type="spellStart"/>
          <w:r w:rsidRPr="00312A21">
            <w:rPr>
              <w:rFonts w:ascii="Times New Roman" w:eastAsia="Times New Roman" w:hAnsi="Times New Roman" w:cs="Times New Roman"/>
            </w:rPr>
            <w:t>Eich</w:t>
          </w:r>
          <w:proofErr w:type="spellEnd"/>
          <w:r w:rsidRPr="00312A21">
            <w:rPr>
              <w:rFonts w:ascii="Times New Roman" w:eastAsia="Times New Roman" w:hAnsi="Times New Roman" w:cs="Times New Roman"/>
            </w:rPr>
            <w:t xml:space="preserve">, M.; </w:t>
          </w:r>
          <w:proofErr w:type="spellStart"/>
          <w:r w:rsidRPr="00312A21">
            <w:rPr>
              <w:rFonts w:ascii="Times New Roman" w:eastAsia="Times New Roman" w:hAnsi="Times New Roman" w:cs="Times New Roman"/>
            </w:rPr>
            <w:t>Freude</w:t>
          </w:r>
          <w:proofErr w:type="spellEnd"/>
          <w:r w:rsidRPr="00312A21">
            <w:rPr>
              <w:rFonts w:ascii="Times New Roman" w:eastAsia="Times New Roman" w:hAnsi="Times New Roman" w:cs="Times New Roman"/>
            </w:rPr>
            <w:t xml:space="preserve">, W.; Fan, S.; Yu, Z.; </w:t>
          </w:r>
          <w:proofErr w:type="spellStart"/>
          <w:r w:rsidRPr="00312A21">
            <w:rPr>
              <w:rFonts w:ascii="Times New Roman" w:eastAsia="Times New Roman" w:hAnsi="Times New Roman" w:cs="Times New Roman"/>
            </w:rPr>
            <w:t>Baets</w:t>
          </w:r>
          <w:proofErr w:type="spellEnd"/>
          <w:r w:rsidRPr="00312A21">
            <w:rPr>
              <w:rFonts w:ascii="Times New Roman" w:eastAsia="Times New Roman" w:hAnsi="Times New Roman" w:cs="Times New Roman"/>
            </w:rPr>
            <w:t xml:space="preserve">, R.; </w:t>
          </w:r>
          <w:proofErr w:type="spellStart"/>
          <w:r w:rsidRPr="00312A21">
            <w:rPr>
              <w:rFonts w:ascii="Times New Roman" w:eastAsia="Times New Roman" w:hAnsi="Times New Roman" w:cs="Times New Roman"/>
            </w:rPr>
            <w:t>Popović</w:t>
          </w:r>
          <w:proofErr w:type="spellEnd"/>
          <w:r w:rsidRPr="00312A21">
            <w:rPr>
              <w:rFonts w:ascii="Times New Roman" w:eastAsia="Times New Roman" w:hAnsi="Times New Roman" w:cs="Times New Roman"/>
            </w:rPr>
            <w:t xml:space="preserve">, M.; </w:t>
          </w:r>
          <w:proofErr w:type="spellStart"/>
          <w:r w:rsidRPr="00312A21">
            <w:rPr>
              <w:rFonts w:ascii="Times New Roman" w:eastAsia="Times New Roman" w:hAnsi="Times New Roman" w:cs="Times New Roman"/>
            </w:rPr>
            <w:t>Melloni</w:t>
          </w:r>
          <w:proofErr w:type="spellEnd"/>
          <w:r w:rsidRPr="00312A21">
            <w:rPr>
              <w:rFonts w:ascii="Times New Roman" w:eastAsia="Times New Roman" w:hAnsi="Times New Roman" w:cs="Times New Roman"/>
            </w:rPr>
            <w:t xml:space="preserve">, A.; </w:t>
          </w:r>
          <w:proofErr w:type="spellStart"/>
          <w:r w:rsidRPr="00312A21">
            <w:rPr>
              <w:rFonts w:ascii="Times New Roman" w:eastAsia="Times New Roman" w:hAnsi="Times New Roman" w:cs="Times New Roman"/>
            </w:rPr>
            <w:t>Joannopoulos</w:t>
          </w:r>
          <w:proofErr w:type="spellEnd"/>
          <w:r w:rsidRPr="00312A21">
            <w:rPr>
              <w:rFonts w:ascii="Times New Roman" w:eastAsia="Times New Roman" w:hAnsi="Times New Roman" w:cs="Times New Roman"/>
            </w:rPr>
            <w:t xml:space="preserve">, J. D.; </w:t>
          </w:r>
          <w:proofErr w:type="spellStart"/>
          <w:r w:rsidRPr="00312A21">
            <w:rPr>
              <w:rFonts w:ascii="Times New Roman" w:eastAsia="Times New Roman" w:hAnsi="Times New Roman" w:cs="Times New Roman"/>
            </w:rPr>
            <w:t>Vanwolleghem</w:t>
          </w:r>
          <w:proofErr w:type="spellEnd"/>
          <w:r w:rsidRPr="00312A21">
            <w:rPr>
              <w:rFonts w:ascii="Times New Roman" w:eastAsia="Times New Roman" w:hAnsi="Times New Roman" w:cs="Times New Roman"/>
            </w:rPr>
            <w:t xml:space="preserve">, M.; </w:t>
          </w:r>
          <w:proofErr w:type="spellStart"/>
          <w:r w:rsidRPr="00312A21">
            <w:rPr>
              <w:rFonts w:ascii="Times New Roman" w:eastAsia="Times New Roman" w:hAnsi="Times New Roman" w:cs="Times New Roman"/>
            </w:rPr>
            <w:t>Doerr</w:t>
          </w:r>
          <w:proofErr w:type="spellEnd"/>
          <w:r w:rsidRPr="00312A21">
            <w:rPr>
              <w:rFonts w:ascii="Times New Roman" w:eastAsia="Times New Roman" w:hAnsi="Times New Roman" w:cs="Times New Roman"/>
            </w:rPr>
            <w:t>, C. R.; Renner, H. What Is — and What Is Not — an Optical Isolator. Nature Photonics 2013 7:8 2013, 7 (8), 579–582. https://doi.org/10.1038/nphoton.2013.185.</w:t>
          </w:r>
        </w:p>
        <w:p w14:paraId="5B3A02DE" w14:textId="77777777" w:rsidR="00BA3EC9" w:rsidRPr="00312A21" w:rsidRDefault="00BA3EC9">
          <w:pPr>
            <w:autoSpaceDE w:val="0"/>
            <w:autoSpaceDN w:val="0"/>
            <w:ind w:hanging="640"/>
            <w:divId w:val="1884556284"/>
            <w:rPr>
              <w:rFonts w:ascii="Times New Roman" w:eastAsia="Times New Roman" w:hAnsi="Times New Roman" w:cs="Times New Roman"/>
            </w:rPr>
          </w:pPr>
          <w:r w:rsidRPr="00312A21">
            <w:rPr>
              <w:rFonts w:ascii="Times New Roman" w:eastAsia="Times New Roman" w:hAnsi="Times New Roman" w:cs="Times New Roman"/>
            </w:rPr>
            <w:t xml:space="preserve">(8) </w:t>
          </w:r>
          <w:r w:rsidRPr="00312A21">
            <w:rPr>
              <w:rFonts w:ascii="Times New Roman" w:eastAsia="Times New Roman" w:hAnsi="Times New Roman" w:cs="Times New Roman"/>
            </w:rPr>
            <w:tab/>
            <w:t>Fiber polarization controllers, explained by RP Photonics Encyclopedia; bat ear https://www.rp-photonics.com/fiber_polarization_controllers.html (accessed 2021 -12 -11).</w:t>
          </w:r>
        </w:p>
        <w:p w14:paraId="5B8CE4C6" w14:textId="77777777" w:rsidR="00BA3EC9" w:rsidRPr="00312A21" w:rsidRDefault="00BA3EC9">
          <w:pPr>
            <w:autoSpaceDE w:val="0"/>
            <w:autoSpaceDN w:val="0"/>
            <w:ind w:hanging="640"/>
            <w:divId w:val="1604803548"/>
            <w:rPr>
              <w:rFonts w:ascii="Times New Roman" w:eastAsia="Times New Roman" w:hAnsi="Times New Roman" w:cs="Times New Roman"/>
            </w:rPr>
          </w:pPr>
          <w:r w:rsidRPr="00312A21">
            <w:rPr>
              <w:rFonts w:ascii="Times New Roman" w:eastAsia="Times New Roman" w:hAnsi="Times New Roman" w:cs="Times New Roman"/>
            </w:rPr>
            <w:t xml:space="preserve">(9) </w:t>
          </w:r>
          <w:r w:rsidRPr="00312A21">
            <w:rPr>
              <w:rFonts w:ascii="Times New Roman" w:eastAsia="Times New Roman" w:hAnsi="Times New Roman" w:cs="Times New Roman"/>
            </w:rPr>
            <w:tab/>
            <w:t>Understanding Neutral Density Filters | Edmund Optics https://www.edmundoptics.com/knowledge-center/application-notes/optics/understanding-neutral-density-filters/ (accessed 2021 -12 -12).</w:t>
          </w:r>
        </w:p>
        <w:p w14:paraId="47316FDF" w14:textId="77777777" w:rsidR="00BA3EC9" w:rsidRPr="00312A21" w:rsidRDefault="00BA3EC9">
          <w:pPr>
            <w:autoSpaceDE w:val="0"/>
            <w:autoSpaceDN w:val="0"/>
            <w:ind w:hanging="640"/>
            <w:divId w:val="736319267"/>
            <w:rPr>
              <w:rFonts w:ascii="Times New Roman" w:eastAsia="Times New Roman" w:hAnsi="Times New Roman" w:cs="Times New Roman"/>
            </w:rPr>
          </w:pPr>
          <w:r w:rsidRPr="00312A21">
            <w:rPr>
              <w:rFonts w:ascii="Times New Roman" w:eastAsia="Times New Roman" w:hAnsi="Times New Roman" w:cs="Times New Roman"/>
            </w:rPr>
            <w:t xml:space="preserve">(10) </w:t>
          </w:r>
          <w:r w:rsidRPr="00312A21">
            <w:rPr>
              <w:rFonts w:ascii="Times New Roman" w:eastAsia="Times New Roman" w:hAnsi="Times New Roman" w:cs="Times New Roman"/>
            </w:rPr>
            <w:tab/>
            <w:t>Treacy, E. B. Optical Pulse Compression with Diffraction Gratings. IEEE Journal of Quantum Electronics 1969, 5 (9), 454–458. https://doi.org/10.1109/JQE.1969.1076303.</w:t>
          </w:r>
        </w:p>
        <w:p w14:paraId="4E9DA616" w14:textId="77777777" w:rsidR="00BA3EC9" w:rsidRPr="00312A21" w:rsidRDefault="00BA3EC9">
          <w:pPr>
            <w:autoSpaceDE w:val="0"/>
            <w:autoSpaceDN w:val="0"/>
            <w:ind w:hanging="640"/>
            <w:divId w:val="248469384"/>
            <w:rPr>
              <w:rFonts w:ascii="Times New Roman" w:eastAsia="Times New Roman" w:hAnsi="Times New Roman" w:cs="Times New Roman"/>
            </w:rPr>
          </w:pPr>
          <w:r w:rsidRPr="00312A21">
            <w:rPr>
              <w:rFonts w:ascii="Times New Roman" w:eastAsia="Times New Roman" w:hAnsi="Times New Roman" w:cs="Times New Roman"/>
            </w:rPr>
            <w:t xml:space="preserve">(11) </w:t>
          </w:r>
          <w:r w:rsidRPr="00312A21">
            <w:rPr>
              <w:rFonts w:ascii="Times New Roman" w:eastAsia="Times New Roman" w:hAnsi="Times New Roman" w:cs="Times New Roman"/>
            </w:rPr>
            <w:tab/>
            <w:t>5: MOS Capacitor and MOSFET - Semiconductor Devices: Physics and Technology, 3rd Edition [Book] https://www.oreilly.com/library/view/semiconductor-devices-physics/9780470537947/13_chap05.html (accessed 2021 -12 -12).</w:t>
          </w:r>
        </w:p>
        <w:p w14:paraId="10F97F4C" w14:textId="77777777" w:rsidR="00BA3EC9" w:rsidRPr="00312A21" w:rsidRDefault="00BA3EC9">
          <w:pPr>
            <w:autoSpaceDE w:val="0"/>
            <w:autoSpaceDN w:val="0"/>
            <w:ind w:hanging="640"/>
            <w:divId w:val="653990833"/>
            <w:rPr>
              <w:rFonts w:ascii="Times New Roman" w:eastAsia="Times New Roman" w:hAnsi="Times New Roman" w:cs="Times New Roman"/>
            </w:rPr>
          </w:pPr>
          <w:r w:rsidRPr="00312A21">
            <w:rPr>
              <w:rFonts w:ascii="Times New Roman" w:eastAsia="Times New Roman" w:hAnsi="Times New Roman" w:cs="Times New Roman"/>
            </w:rPr>
            <w:t xml:space="preserve">(12) </w:t>
          </w:r>
          <w:r w:rsidRPr="00312A21">
            <w:rPr>
              <w:rFonts w:ascii="Times New Roman" w:eastAsia="Times New Roman" w:hAnsi="Times New Roman" w:cs="Times New Roman"/>
            </w:rPr>
            <w:tab/>
            <w:t xml:space="preserve">Targowski, P.; </w:t>
          </w:r>
          <w:proofErr w:type="spellStart"/>
          <w:r w:rsidRPr="00312A21">
            <w:rPr>
              <w:rFonts w:ascii="Times New Roman" w:eastAsia="Times New Roman" w:hAnsi="Times New Roman" w:cs="Times New Roman"/>
            </w:rPr>
            <w:t>Rouba</w:t>
          </w:r>
          <w:proofErr w:type="spellEnd"/>
          <w:r w:rsidRPr="00312A21">
            <w:rPr>
              <w:rFonts w:ascii="Times New Roman" w:eastAsia="Times New Roman" w:hAnsi="Times New Roman" w:cs="Times New Roman"/>
            </w:rPr>
            <w:t xml:space="preserve">, B.; Góra, M.; </w:t>
          </w:r>
          <w:proofErr w:type="spellStart"/>
          <w:r w:rsidRPr="00312A21">
            <w:rPr>
              <w:rFonts w:ascii="Times New Roman" w:eastAsia="Times New Roman" w:hAnsi="Times New Roman" w:cs="Times New Roman"/>
            </w:rPr>
            <w:t>Tymińska</w:t>
          </w:r>
          <w:proofErr w:type="spellEnd"/>
          <w:r w:rsidRPr="00312A21">
            <w:rPr>
              <w:rFonts w:ascii="Times New Roman" w:eastAsia="Times New Roman" w:hAnsi="Times New Roman" w:cs="Times New Roman"/>
            </w:rPr>
            <w:t>-Widmer, L.; Marczak, J.; Kowalczyk, A. Optical Coherence Tomography in Art Diagnostics and Restoration. Applied Physics A: Materials Science and Processing 2008, 92 (1), 1–9. https://doi.org/10.1007/s00339-008-4446-x.</w:t>
          </w:r>
        </w:p>
        <w:p w14:paraId="4E955043" w14:textId="77777777" w:rsidR="00BA3EC9" w:rsidRPr="00312A21" w:rsidRDefault="00BA3EC9">
          <w:pPr>
            <w:autoSpaceDE w:val="0"/>
            <w:autoSpaceDN w:val="0"/>
            <w:ind w:hanging="640"/>
            <w:divId w:val="1751149193"/>
            <w:rPr>
              <w:rFonts w:ascii="Times New Roman" w:eastAsia="Times New Roman" w:hAnsi="Times New Roman" w:cs="Times New Roman"/>
            </w:rPr>
          </w:pPr>
          <w:r w:rsidRPr="00312A21">
            <w:rPr>
              <w:rFonts w:ascii="Times New Roman" w:eastAsia="Times New Roman" w:hAnsi="Times New Roman" w:cs="Times New Roman"/>
            </w:rPr>
            <w:t xml:space="preserve">(13) </w:t>
          </w:r>
          <w:r w:rsidRPr="00312A21">
            <w:rPr>
              <w:rFonts w:ascii="Times New Roman" w:eastAsia="Times New Roman" w:hAnsi="Times New Roman" w:cs="Times New Roman"/>
            </w:rPr>
            <w:tab/>
            <w:t xml:space="preserve">Targowski, P.; </w:t>
          </w:r>
          <w:proofErr w:type="spellStart"/>
          <w:r w:rsidRPr="00312A21">
            <w:rPr>
              <w:rFonts w:ascii="Times New Roman" w:eastAsia="Times New Roman" w:hAnsi="Times New Roman" w:cs="Times New Roman"/>
            </w:rPr>
            <w:t>Rouba</w:t>
          </w:r>
          <w:proofErr w:type="spellEnd"/>
          <w:r w:rsidRPr="00312A21">
            <w:rPr>
              <w:rFonts w:ascii="Times New Roman" w:eastAsia="Times New Roman" w:hAnsi="Times New Roman" w:cs="Times New Roman"/>
            </w:rPr>
            <w:t xml:space="preserve">, B.; </w:t>
          </w:r>
          <w:proofErr w:type="spellStart"/>
          <w:r w:rsidRPr="00312A21">
            <w:rPr>
              <w:rFonts w:ascii="Times New Roman" w:eastAsia="Times New Roman" w:hAnsi="Times New Roman" w:cs="Times New Roman"/>
            </w:rPr>
            <w:t>Wojtkowski</w:t>
          </w:r>
          <w:proofErr w:type="spellEnd"/>
          <w:r w:rsidRPr="00312A21">
            <w:rPr>
              <w:rFonts w:ascii="Times New Roman" w:eastAsia="Times New Roman" w:hAnsi="Times New Roman" w:cs="Times New Roman"/>
            </w:rPr>
            <w:t>, M.; Kowalczyk, A. The Application of Optical Coherence Tomography to Non-Destructive Examination of Museum Objects. Studies in Conservation 2004, 49 (2), 107–114. https://doi.org/10.1179/sic.2004.49.2.107.</w:t>
          </w:r>
        </w:p>
        <w:p w14:paraId="51350962" w14:textId="77777777" w:rsidR="00BA3EC9" w:rsidRPr="00312A21" w:rsidRDefault="00BA3EC9">
          <w:pPr>
            <w:autoSpaceDE w:val="0"/>
            <w:autoSpaceDN w:val="0"/>
            <w:ind w:hanging="640"/>
            <w:divId w:val="906181857"/>
            <w:rPr>
              <w:rFonts w:ascii="Times New Roman" w:eastAsia="Times New Roman" w:hAnsi="Times New Roman" w:cs="Times New Roman"/>
            </w:rPr>
          </w:pPr>
          <w:r w:rsidRPr="00312A21">
            <w:rPr>
              <w:rFonts w:ascii="Times New Roman" w:eastAsia="Times New Roman" w:hAnsi="Times New Roman" w:cs="Times New Roman"/>
            </w:rPr>
            <w:t xml:space="preserve">(14) </w:t>
          </w:r>
          <w:r w:rsidRPr="00312A21">
            <w:rPr>
              <w:rFonts w:ascii="Times New Roman" w:eastAsia="Times New Roman" w:hAnsi="Times New Roman" w:cs="Times New Roman"/>
            </w:rPr>
            <w:tab/>
            <w:t>Drexler, W.; Fujimoto, J. G. Optical Coherence Tomography.</w:t>
          </w:r>
        </w:p>
        <w:p w14:paraId="7AB5D5C8" w14:textId="77777777" w:rsidR="00BA3EC9" w:rsidRPr="00312A21" w:rsidRDefault="00BA3EC9">
          <w:pPr>
            <w:autoSpaceDE w:val="0"/>
            <w:autoSpaceDN w:val="0"/>
            <w:ind w:hanging="640"/>
            <w:divId w:val="197595369"/>
            <w:rPr>
              <w:rFonts w:ascii="Times New Roman" w:eastAsia="Times New Roman" w:hAnsi="Times New Roman" w:cs="Times New Roman"/>
            </w:rPr>
          </w:pPr>
          <w:r w:rsidRPr="00312A21">
            <w:rPr>
              <w:rFonts w:ascii="Times New Roman" w:eastAsia="Times New Roman" w:hAnsi="Times New Roman" w:cs="Times New Roman"/>
            </w:rPr>
            <w:t xml:space="preserve">(15) </w:t>
          </w:r>
          <w:r w:rsidRPr="00312A21">
            <w:rPr>
              <w:rFonts w:ascii="Times New Roman" w:eastAsia="Times New Roman" w:hAnsi="Times New Roman" w:cs="Times New Roman"/>
            </w:rPr>
            <w:tab/>
            <w:t>Types Of Noise Sources: Thermal, Shot, One-Over-F, And White Noise https://www.tutorialsweb.com/rf-measurements/noise-figure/types-of-noise.htm (accessed 2021 -12 -13).</w:t>
          </w:r>
        </w:p>
        <w:p w14:paraId="2CD74A0D" w14:textId="77777777" w:rsidR="00BA3EC9" w:rsidRPr="00312A21" w:rsidRDefault="00BA3EC9">
          <w:pPr>
            <w:autoSpaceDE w:val="0"/>
            <w:autoSpaceDN w:val="0"/>
            <w:ind w:hanging="640"/>
            <w:divId w:val="1364938057"/>
            <w:rPr>
              <w:rFonts w:ascii="Times New Roman" w:eastAsia="Times New Roman" w:hAnsi="Times New Roman" w:cs="Times New Roman"/>
            </w:rPr>
          </w:pPr>
          <w:r w:rsidRPr="00312A21">
            <w:rPr>
              <w:rFonts w:ascii="Times New Roman" w:eastAsia="Times New Roman" w:hAnsi="Times New Roman" w:cs="Times New Roman"/>
            </w:rPr>
            <w:t xml:space="preserve">(16) </w:t>
          </w:r>
          <w:r w:rsidRPr="00312A21">
            <w:rPr>
              <w:rFonts w:ascii="Times New Roman" w:eastAsia="Times New Roman" w:hAnsi="Times New Roman" w:cs="Times New Roman"/>
            </w:rPr>
            <w:tab/>
            <w:t xml:space="preserve">Kim, S.; </w:t>
          </w:r>
          <w:proofErr w:type="spellStart"/>
          <w:r w:rsidRPr="00312A21">
            <w:rPr>
              <w:rFonts w:ascii="Times New Roman" w:eastAsia="Times New Roman" w:hAnsi="Times New Roman" w:cs="Times New Roman"/>
            </w:rPr>
            <w:t>Oghalai</w:t>
          </w:r>
          <w:proofErr w:type="spellEnd"/>
          <w:r w:rsidRPr="00312A21">
            <w:rPr>
              <w:rFonts w:ascii="Times New Roman" w:eastAsia="Times New Roman" w:hAnsi="Times New Roman" w:cs="Times New Roman"/>
            </w:rPr>
            <w:t xml:space="preserve">, J. S.; Applegate, B. E. Noise and Sensitivity in Optical Coherence Tomography Based </w:t>
          </w:r>
          <w:proofErr w:type="spellStart"/>
          <w:r w:rsidRPr="00312A21">
            <w:rPr>
              <w:rFonts w:ascii="Times New Roman" w:eastAsia="Times New Roman" w:hAnsi="Times New Roman" w:cs="Times New Roman"/>
            </w:rPr>
            <w:t>Vibrometry</w:t>
          </w:r>
          <w:proofErr w:type="spellEnd"/>
          <w:r w:rsidRPr="00312A21">
            <w:rPr>
              <w:rFonts w:ascii="Times New Roman" w:eastAsia="Times New Roman" w:hAnsi="Times New Roman" w:cs="Times New Roman"/>
            </w:rPr>
            <w:t>. Optics Express 2019, 27 (23), 33333. https://doi.org/10.1364/OE.27.033333.</w:t>
          </w:r>
        </w:p>
        <w:p w14:paraId="33D810C1" w14:textId="110F66A3" w:rsidR="001B4C40" w:rsidRPr="00312A21" w:rsidRDefault="00BA3EC9" w:rsidP="00AF2AF3">
          <w:pPr>
            <w:spacing w:line="480" w:lineRule="auto"/>
            <w:rPr>
              <w:rFonts w:ascii="Times New Roman" w:hAnsi="Times New Roman" w:cs="Times New Roman"/>
            </w:rPr>
          </w:pPr>
        </w:p>
      </w:sdtContent>
    </w:sdt>
    <w:p w14:paraId="30DCAA80" w14:textId="77777777" w:rsidR="001B4C40" w:rsidRPr="00312A21" w:rsidRDefault="001B4C40" w:rsidP="00AF2AF3">
      <w:pPr>
        <w:spacing w:line="480" w:lineRule="auto"/>
        <w:rPr>
          <w:rFonts w:ascii="Times New Roman" w:hAnsi="Times New Roman" w:cs="Times New Roman"/>
        </w:rPr>
      </w:pPr>
    </w:p>
    <w:p w14:paraId="2BC5F947" w14:textId="056D4143" w:rsidR="00444803" w:rsidRPr="00312A21" w:rsidRDefault="00444803" w:rsidP="00444803">
      <w:pPr>
        <w:rPr>
          <w:rFonts w:ascii="Times New Roman" w:hAnsi="Times New Roman" w:cs="Times New Roman"/>
        </w:rPr>
      </w:pPr>
    </w:p>
    <w:p w14:paraId="067E5963" w14:textId="434AA144" w:rsidR="00444803" w:rsidRPr="00312A21" w:rsidRDefault="00444803" w:rsidP="00444803">
      <w:pPr>
        <w:rPr>
          <w:rFonts w:ascii="Times New Roman" w:hAnsi="Times New Roman" w:cs="Times New Roman"/>
        </w:rPr>
      </w:pPr>
    </w:p>
    <w:p w14:paraId="5040FF09" w14:textId="618BC570" w:rsidR="00444803" w:rsidRPr="00312A21" w:rsidRDefault="00444803" w:rsidP="00444803">
      <w:pPr>
        <w:tabs>
          <w:tab w:val="left" w:pos="6984"/>
        </w:tabs>
        <w:rPr>
          <w:rFonts w:ascii="Times New Roman" w:hAnsi="Times New Roman" w:cs="Times New Roman"/>
        </w:rPr>
      </w:pPr>
      <w:r w:rsidRPr="00312A21">
        <w:rPr>
          <w:rFonts w:ascii="Times New Roman" w:hAnsi="Times New Roman" w:cs="Times New Roman"/>
        </w:rPr>
        <w:tab/>
      </w:r>
    </w:p>
    <w:p w14:paraId="4C24F5B0" w14:textId="39D2BC39" w:rsidR="00444803" w:rsidRPr="00312A21" w:rsidRDefault="00444803" w:rsidP="00444803">
      <w:pPr>
        <w:rPr>
          <w:rFonts w:ascii="Times New Roman" w:hAnsi="Times New Roman" w:cs="Times New Roman"/>
        </w:rPr>
      </w:pPr>
    </w:p>
    <w:p w14:paraId="2724BD35" w14:textId="7AE8E032" w:rsidR="00444803" w:rsidRPr="00312A21" w:rsidRDefault="00444803" w:rsidP="00444803">
      <w:pPr>
        <w:rPr>
          <w:rFonts w:ascii="Times New Roman" w:hAnsi="Times New Roman" w:cs="Times New Roman"/>
        </w:rPr>
      </w:pPr>
    </w:p>
    <w:p w14:paraId="66274E21" w14:textId="641CBB07" w:rsidR="00444803" w:rsidRPr="00312A21" w:rsidRDefault="00444803" w:rsidP="00444803">
      <w:pPr>
        <w:rPr>
          <w:rFonts w:ascii="Times New Roman" w:hAnsi="Times New Roman" w:cs="Times New Roman"/>
        </w:rPr>
      </w:pPr>
    </w:p>
    <w:p w14:paraId="04A9E07A" w14:textId="32DCEDC6" w:rsidR="00444803" w:rsidRPr="00312A21" w:rsidRDefault="00444803" w:rsidP="00444803">
      <w:pPr>
        <w:rPr>
          <w:rFonts w:ascii="Times New Roman" w:hAnsi="Times New Roman" w:cs="Times New Roman"/>
        </w:rPr>
      </w:pPr>
    </w:p>
    <w:p w14:paraId="45049509" w14:textId="0EB1CA93" w:rsidR="00444803" w:rsidRPr="00312A21" w:rsidRDefault="00444803" w:rsidP="00444803">
      <w:pPr>
        <w:rPr>
          <w:rFonts w:ascii="Times New Roman" w:hAnsi="Times New Roman" w:cs="Times New Roman"/>
        </w:rPr>
      </w:pPr>
    </w:p>
    <w:p w14:paraId="4A037538" w14:textId="5515854E" w:rsidR="00444803" w:rsidRPr="00312A21" w:rsidRDefault="00444803" w:rsidP="00444803">
      <w:pPr>
        <w:rPr>
          <w:rFonts w:ascii="Times New Roman" w:hAnsi="Times New Roman" w:cs="Times New Roman"/>
        </w:rPr>
      </w:pPr>
    </w:p>
    <w:p w14:paraId="1113DD59" w14:textId="0228AF7C" w:rsidR="00444803" w:rsidRPr="00312A21" w:rsidRDefault="00444803" w:rsidP="00444803">
      <w:pPr>
        <w:rPr>
          <w:rFonts w:ascii="Times New Roman" w:hAnsi="Times New Roman" w:cs="Times New Roman"/>
        </w:rPr>
      </w:pPr>
    </w:p>
    <w:p w14:paraId="491A1C75" w14:textId="720EBA68" w:rsidR="00444803" w:rsidRPr="00312A21" w:rsidRDefault="00444803" w:rsidP="00444803">
      <w:pPr>
        <w:rPr>
          <w:rFonts w:ascii="Times New Roman" w:hAnsi="Times New Roman" w:cs="Times New Roman"/>
        </w:rPr>
      </w:pPr>
    </w:p>
    <w:p w14:paraId="4915D6D6" w14:textId="57D9B1C2" w:rsidR="00BA085C" w:rsidRPr="00312A21" w:rsidRDefault="00BA085C" w:rsidP="00FF4A70">
      <w:pPr>
        <w:rPr>
          <w:rFonts w:ascii="Times New Roman" w:hAnsi="Times New Roman" w:cs="Times New Roman"/>
        </w:rPr>
      </w:pPr>
    </w:p>
    <w:sectPr w:rsidR="00BA085C" w:rsidRPr="00312A21" w:rsidSect="00786894">
      <w:footerReference w:type="even" r:id="rId20"/>
      <w:foot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AF7ADF" w14:textId="77777777" w:rsidR="004563F5" w:rsidRDefault="004563F5" w:rsidP="00692CED">
      <w:r>
        <w:separator/>
      </w:r>
    </w:p>
  </w:endnote>
  <w:endnote w:type="continuationSeparator" w:id="0">
    <w:p w14:paraId="26277D58" w14:textId="77777777" w:rsidR="004563F5" w:rsidRDefault="004563F5" w:rsidP="00692C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06553730"/>
      <w:docPartObj>
        <w:docPartGallery w:val="Page Numbers (Bottom of Page)"/>
        <w:docPartUnique/>
      </w:docPartObj>
    </w:sdtPr>
    <w:sdtEndPr>
      <w:rPr>
        <w:rStyle w:val="PageNumber"/>
      </w:rPr>
    </w:sdtEndPr>
    <w:sdtContent>
      <w:p w14:paraId="01E2E1BD" w14:textId="6A8FE237" w:rsidR="00692CED" w:rsidRDefault="00692CED" w:rsidP="00426F5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47A41" w14:textId="77777777" w:rsidR="00692CED" w:rsidRDefault="00692CED" w:rsidP="00692CE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New Roman" w:hAnsi="Times New Roman" w:cs="Times New Roman"/>
      </w:rPr>
      <w:id w:val="1039397142"/>
      <w:docPartObj>
        <w:docPartGallery w:val="Page Numbers (Bottom of Page)"/>
        <w:docPartUnique/>
      </w:docPartObj>
    </w:sdtPr>
    <w:sdtEndPr>
      <w:rPr>
        <w:rStyle w:val="PageNumber"/>
      </w:rPr>
    </w:sdtEndPr>
    <w:sdtContent>
      <w:p w14:paraId="1BCCAAA5" w14:textId="6947B759" w:rsidR="00692CED" w:rsidRPr="00312A21" w:rsidRDefault="00692CED" w:rsidP="00426F52">
        <w:pPr>
          <w:pStyle w:val="Footer"/>
          <w:framePr w:wrap="none" w:vAnchor="text" w:hAnchor="margin" w:xAlign="right" w:y="1"/>
          <w:rPr>
            <w:rStyle w:val="PageNumber"/>
            <w:rFonts w:ascii="Times New Roman" w:hAnsi="Times New Roman" w:cs="Times New Roman"/>
          </w:rPr>
        </w:pPr>
        <w:r w:rsidRPr="00312A21">
          <w:rPr>
            <w:rStyle w:val="PageNumber"/>
            <w:rFonts w:ascii="Times New Roman" w:hAnsi="Times New Roman" w:cs="Times New Roman"/>
          </w:rPr>
          <w:fldChar w:fldCharType="begin"/>
        </w:r>
        <w:r w:rsidRPr="00312A21">
          <w:rPr>
            <w:rStyle w:val="PageNumber"/>
            <w:rFonts w:ascii="Times New Roman" w:hAnsi="Times New Roman" w:cs="Times New Roman"/>
          </w:rPr>
          <w:instrText xml:space="preserve"> PAGE </w:instrText>
        </w:r>
        <w:r w:rsidRPr="00312A21">
          <w:rPr>
            <w:rStyle w:val="PageNumber"/>
            <w:rFonts w:ascii="Times New Roman" w:hAnsi="Times New Roman" w:cs="Times New Roman"/>
          </w:rPr>
          <w:fldChar w:fldCharType="separate"/>
        </w:r>
        <w:r w:rsidRPr="00312A21">
          <w:rPr>
            <w:rStyle w:val="PageNumber"/>
            <w:rFonts w:ascii="Times New Roman" w:hAnsi="Times New Roman" w:cs="Times New Roman"/>
            <w:noProof/>
          </w:rPr>
          <w:t>1</w:t>
        </w:r>
        <w:r w:rsidRPr="00312A21">
          <w:rPr>
            <w:rStyle w:val="PageNumber"/>
            <w:rFonts w:ascii="Times New Roman" w:hAnsi="Times New Roman" w:cs="Times New Roman"/>
          </w:rPr>
          <w:fldChar w:fldCharType="end"/>
        </w:r>
      </w:p>
    </w:sdtContent>
  </w:sdt>
  <w:p w14:paraId="6465431D" w14:textId="77777777" w:rsidR="00692CED" w:rsidRDefault="00692CED" w:rsidP="00692CE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3D405A" w14:textId="77777777" w:rsidR="004563F5" w:rsidRDefault="004563F5" w:rsidP="00692CED">
      <w:r>
        <w:separator/>
      </w:r>
    </w:p>
  </w:footnote>
  <w:footnote w:type="continuationSeparator" w:id="0">
    <w:p w14:paraId="1C2C30B9" w14:textId="77777777" w:rsidR="004563F5" w:rsidRDefault="004563F5" w:rsidP="00692CED">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eldman, Gabrielle">
    <w15:presenceInfo w15:providerId="None" w15:userId="Feldman, Gabriell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6894"/>
    <w:rsid w:val="00025E8A"/>
    <w:rsid w:val="00034062"/>
    <w:rsid w:val="000646C2"/>
    <w:rsid w:val="000C163A"/>
    <w:rsid w:val="000D3893"/>
    <w:rsid w:val="000E5863"/>
    <w:rsid w:val="00107548"/>
    <w:rsid w:val="00111E96"/>
    <w:rsid w:val="00167F3B"/>
    <w:rsid w:val="00187BB2"/>
    <w:rsid w:val="00190CFE"/>
    <w:rsid w:val="001B4C40"/>
    <w:rsid w:val="001F64E6"/>
    <w:rsid w:val="00217BAD"/>
    <w:rsid w:val="00240E0C"/>
    <w:rsid w:val="00262057"/>
    <w:rsid w:val="00271656"/>
    <w:rsid w:val="002931A7"/>
    <w:rsid w:val="002A2F2A"/>
    <w:rsid w:val="002A6214"/>
    <w:rsid w:val="002B7649"/>
    <w:rsid w:val="002E75E4"/>
    <w:rsid w:val="002F28C8"/>
    <w:rsid w:val="002F73D3"/>
    <w:rsid w:val="00307E42"/>
    <w:rsid w:val="00312A21"/>
    <w:rsid w:val="0031559D"/>
    <w:rsid w:val="00315D57"/>
    <w:rsid w:val="00315E6D"/>
    <w:rsid w:val="003340DE"/>
    <w:rsid w:val="00365CD9"/>
    <w:rsid w:val="0037288B"/>
    <w:rsid w:val="003728AA"/>
    <w:rsid w:val="0037703E"/>
    <w:rsid w:val="0037706C"/>
    <w:rsid w:val="003B5B47"/>
    <w:rsid w:val="00405CC7"/>
    <w:rsid w:val="00411F7A"/>
    <w:rsid w:val="004154D7"/>
    <w:rsid w:val="004171B7"/>
    <w:rsid w:val="00444803"/>
    <w:rsid w:val="004563F5"/>
    <w:rsid w:val="00463920"/>
    <w:rsid w:val="004A192A"/>
    <w:rsid w:val="004B0150"/>
    <w:rsid w:val="004D35E6"/>
    <w:rsid w:val="004E435E"/>
    <w:rsid w:val="004E73B6"/>
    <w:rsid w:val="004E7EC5"/>
    <w:rsid w:val="00521278"/>
    <w:rsid w:val="005227D5"/>
    <w:rsid w:val="005272F9"/>
    <w:rsid w:val="00554373"/>
    <w:rsid w:val="005722DF"/>
    <w:rsid w:val="00580242"/>
    <w:rsid w:val="00597747"/>
    <w:rsid w:val="005F7B28"/>
    <w:rsid w:val="00614B27"/>
    <w:rsid w:val="00655B5D"/>
    <w:rsid w:val="00670FDD"/>
    <w:rsid w:val="00672002"/>
    <w:rsid w:val="00674078"/>
    <w:rsid w:val="00674E5D"/>
    <w:rsid w:val="00692CED"/>
    <w:rsid w:val="006A635F"/>
    <w:rsid w:val="006C4259"/>
    <w:rsid w:val="006F5092"/>
    <w:rsid w:val="007463F7"/>
    <w:rsid w:val="00786894"/>
    <w:rsid w:val="007C3B3C"/>
    <w:rsid w:val="007D1669"/>
    <w:rsid w:val="00866D64"/>
    <w:rsid w:val="008848F6"/>
    <w:rsid w:val="008904F6"/>
    <w:rsid w:val="008F5550"/>
    <w:rsid w:val="00917239"/>
    <w:rsid w:val="009201FB"/>
    <w:rsid w:val="0093153C"/>
    <w:rsid w:val="009600F8"/>
    <w:rsid w:val="00962F4B"/>
    <w:rsid w:val="009C6F12"/>
    <w:rsid w:val="009D0E6C"/>
    <w:rsid w:val="00A554FD"/>
    <w:rsid w:val="00A610F8"/>
    <w:rsid w:val="00AD1443"/>
    <w:rsid w:val="00AD4BD6"/>
    <w:rsid w:val="00AF2AF3"/>
    <w:rsid w:val="00B038BD"/>
    <w:rsid w:val="00B053CF"/>
    <w:rsid w:val="00BA085C"/>
    <w:rsid w:val="00BA3EC9"/>
    <w:rsid w:val="00C0663A"/>
    <w:rsid w:val="00C241BC"/>
    <w:rsid w:val="00C337EF"/>
    <w:rsid w:val="00C745F7"/>
    <w:rsid w:val="00C76186"/>
    <w:rsid w:val="00C83E4C"/>
    <w:rsid w:val="00CA4DE5"/>
    <w:rsid w:val="00CC2CDF"/>
    <w:rsid w:val="00CF459F"/>
    <w:rsid w:val="00D000C4"/>
    <w:rsid w:val="00D060DF"/>
    <w:rsid w:val="00D17F79"/>
    <w:rsid w:val="00D21242"/>
    <w:rsid w:val="00D61639"/>
    <w:rsid w:val="00D76CDA"/>
    <w:rsid w:val="00DA50DA"/>
    <w:rsid w:val="00DB1381"/>
    <w:rsid w:val="00DB6A17"/>
    <w:rsid w:val="00DD3B08"/>
    <w:rsid w:val="00DE3D9D"/>
    <w:rsid w:val="00E15A27"/>
    <w:rsid w:val="00E31E9D"/>
    <w:rsid w:val="00E50184"/>
    <w:rsid w:val="00E91991"/>
    <w:rsid w:val="00EB330C"/>
    <w:rsid w:val="00EC6E53"/>
    <w:rsid w:val="00ED0B1D"/>
    <w:rsid w:val="00F401E9"/>
    <w:rsid w:val="00F64A62"/>
    <w:rsid w:val="00F91B54"/>
    <w:rsid w:val="00FB72CE"/>
    <w:rsid w:val="00FD5C23"/>
    <w:rsid w:val="00FF4A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8D6B50"/>
  <w15:chartTrackingRefBased/>
  <w15:docId w15:val="{407EF1A2-E9E3-F74D-957A-1272DEED6E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A610F8"/>
  </w:style>
  <w:style w:type="character" w:customStyle="1" w:styleId="DateChar">
    <w:name w:val="Date Char"/>
    <w:basedOn w:val="DefaultParagraphFont"/>
    <w:link w:val="Date"/>
    <w:uiPriority w:val="99"/>
    <w:semiHidden/>
    <w:rsid w:val="00A610F8"/>
  </w:style>
  <w:style w:type="character" w:customStyle="1" w:styleId="notion-enable-hover">
    <w:name w:val="notion-enable-hover"/>
    <w:basedOn w:val="DefaultParagraphFont"/>
    <w:rsid w:val="005F7B28"/>
  </w:style>
  <w:style w:type="character" w:customStyle="1" w:styleId="notion-text-equation-token">
    <w:name w:val="notion-text-equation-token"/>
    <w:basedOn w:val="DefaultParagraphFont"/>
    <w:rsid w:val="009C6F12"/>
  </w:style>
  <w:style w:type="character" w:styleId="PlaceholderText">
    <w:name w:val="Placeholder Text"/>
    <w:basedOn w:val="DefaultParagraphFont"/>
    <w:uiPriority w:val="99"/>
    <w:semiHidden/>
    <w:rsid w:val="00554373"/>
    <w:rPr>
      <w:color w:val="808080"/>
    </w:rPr>
  </w:style>
  <w:style w:type="paragraph" w:styleId="Footer">
    <w:name w:val="footer"/>
    <w:basedOn w:val="Normal"/>
    <w:link w:val="FooterChar"/>
    <w:uiPriority w:val="99"/>
    <w:unhideWhenUsed/>
    <w:rsid w:val="00692CED"/>
    <w:pPr>
      <w:tabs>
        <w:tab w:val="center" w:pos="4680"/>
        <w:tab w:val="right" w:pos="9360"/>
      </w:tabs>
    </w:pPr>
  </w:style>
  <w:style w:type="character" w:customStyle="1" w:styleId="FooterChar">
    <w:name w:val="Footer Char"/>
    <w:basedOn w:val="DefaultParagraphFont"/>
    <w:link w:val="Footer"/>
    <w:uiPriority w:val="99"/>
    <w:rsid w:val="00692CED"/>
  </w:style>
  <w:style w:type="character" w:styleId="PageNumber">
    <w:name w:val="page number"/>
    <w:basedOn w:val="DefaultParagraphFont"/>
    <w:uiPriority w:val="99"/>
    <w:semiHidden/>
    <w:unhideWhenUsed/>
    <w:rsid w:val="00692CED"/>
  </w:style>
  <w:style w:type="paragraph" w:styleId="Revision">
    <w:name w:val="Revision"/>
    <w:hidden/>
    <w:uiPriority w:val="99"/>
    <w:semiHidden/>
    <w:rsid w:val="00521278"/>
  </w:style>
  <w:style w:type="character" w:styleId="CommentReference">
    <w:name w:val="annotation reference"/>
    <w:basedOn w:val="DefaultParagraphFont"/>
    <w:uiPriority w:val="99"/>
    <w:semiHidden/>
    <w:unhideWhenUsed/>
    <w:rsid w:val="00521278"/>
    <w:rPr>
      <w:sz w:val="16"/>
      <w:szCs w:val="16"/>
    </w:rPr>
  </w:style>
  <w:style w:type="paragraph" w:styleId="CommentText">
    <w:name w:val="annotation text"/>
    <w:basedOn w:val="Normal"/>
    <w:link w:val="CommentTextChar"/>
    <w:uiPriority w:val="99"/>
    <w:semiHidden/>
    <w:unhideWhenUsed/>
    <w:rsid w:val="00521278"/>
    <w:rPr>
      <w:sz w:val="20"/>
      <w:szCs w:val="20"/>
    </w:rPr>
  </w:style>
  <w:style w:type="character" w:customStyle="1" w:styleId="CommentTextChar">
    <w:name w:val="Comment Text Char"/>
    <w:basedOn w:val="DefaultParagraphFont"/>
    <w:link w:val="CommentText"/>
    <w:uiPriority w:val="99"/>
    <w:semiHidden/>
    <w:rsid w:val="00521278"/>
    <w:rPr>
      <w:sz w:val="20"/>
      <w:szCs w:val="20"/>
    </w:rPr>
  </w:style>
  <w:style w:type="paragraph" w:styleId="CommentSubject">
    <w:name w:val="annotation subject"/>
    <w:basedOn w:val="CommentText"/>
    <w:next w:val="CommentText"/>
    <w:link w:val="CommentSubjectChar"/>
    <w:uiPriority w:val="99"/>
    <w:semiHidden/>
    <w:unhideWhenUsed/>
    <w:rsid w:val="00521278"/>
    <w:rPr>
      <w:b/>
      <w:bCs/>
    </w:rPr>
  </w:style>
  <w:style w:type="character" w:customStyle="1" w:styleId="CommentSubjectChar">
    <w:name w:val="Comment Subject Char"/>
    <w:basedOn w:val="CommentTextChar"/>
    <w:link w:val="CommentSubject"/>
    <w:uiPriority w:val="99"/>
    <w:semiHidden/>
    <w:rsid w:val="00521278"/>
    <w:rPr>
      <w:b/>
      <w:bCs/>
      <w:sz w:val="20"/>
      <w:szCs w:val="20"/>
    </w:rPr>
  </w:style>
  <w:style w:type="paragraph" w:styleId="Header">
    <w:name w:val="header"/>
    <w:basedOn w:val="Normal"/>
    <w:link w:val="HeaderChar"/>
    <w:uiPriority w:val="99"/>
    <w:unhideWhenUsed/>
    <w:rsid w:val="00312A21"/>
    <w:pPr>
      <w:tabs>
        <w:tab w:val="center" w:pos="4680"/>
        <w:tab w:val="right" w:pos="9360"/>
      </w:tabs>
    </w:pPr>
  </w:style>
  <w:style w:type="character" w:customStyle="1" w:styleId="HeaderChar">
    <w:name w:val="Header Char"/>
    <w:basedOn w:val="DefaultParagraphFont"/>
    <w:link w:val="Header"/>
    <w:uiPriority w:val="99"/>
    <w:rsid w:val="00312A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04277">
      <w:bodyDiv w:val="1"/>
      <w:marLeft w:val="0"/>
      <w:marRight w:val="0"/>
      <w:marTop w:val="0"/>
      <w:marBottom w:val="0"/>
      <w:divBdr>
        <w:top w:val="none" w:sz="0" w:space="0" w:color="auto"/>
        <w:left w:val="none" w:sz="0" w:space="0" w:color="auto"/>
        <w:bottom w:val="none" w:sz="0" w:space="0" w:color="auto"/>
        <w:right w:val="none" w:sz="0" w:space="0" w:color="auto"/>
      </w:divBdr>
      <w:divsChild>
        <w:div w:id="7682235">
          <w:marLeft w:val="640"/>
          <w:marRight w:val="0"/>
          <w:marTop w:val="0"/>
          <w:marBottom w:val="0"/>
          <w:divBdr>
            <w:top w:val="none" w:sz="0" w:space="0" w:color="auto"/>
            <w:left w:val="none" w:sz="0" w:space="0" w:color="auto"/>
            <w:bottom w:val="none" w:sz="0" w:space="0" w:color="auto"/>
            <w:right w:val="none" w:sz="0" w:space="0" w:color="auto"/>
          </w:divBdr>
        </w:div>
        <w:div w:id="1877572412">
          <w:marLeft w:val="640"/>
          <w:marRight w:val="0"/>
          <w:marTop w:val="0"/>
          <w:marBottom w:val="0"/>
          <w:divBdr>
            <w:top w:val="none" w:sz="0" w:space="0" w:color="auto"/>
            <w:left w:val="none" w:sz="0" w:space="0" w:color="auto"/>
            <w:bottom w:val="none" w:sz="0" w:space="0" w:color="auto"/>
            <w:right w:val="none" w:sz="0" w:space="0" w:color="auto"/>
          </w:divBdr>
        </w:div>
        <w:div w:id="1666010131">
          <w:marLeft w:val="640"/>
          <w:marRight w:val="0"/>
          <w:marTop w:val="0"/>
          <w:marBottom w:val="0"/>
          <w:divBdr>
            <w:top w:val="none" w:sz="0" w:space="0" w:color="auto"/>
            <w:left w:val="none" w:sz="0" w:space="0" w:color="auto"/>
            <w:bottom w:val="none" w:sz="0" w:space="0" w:color="auto"/>
            <w:right w:val="none" w:sz="0" w:space="0" w:color="auto"/>
          </w:divBdr>
        </w:div>
        <w:div w:id="368184921">
          <w:marLeft w:val="640"/>
          <w:marRight w:val="0"/>
          <w:marTop w:val="0"/>
          <w:marBottom w:val="0"/>
          <w:divBdr>
            <w:top w:val="none" w:sz="0" w:space="0" w:color="auto"/>
            <w:left w:val="none" w:sz="0" w:space="0" w:color="auto"/>
            <w:bottom w:val="none" w:sz="0" w:space="0" w:color="auto"/>
            <w:right w:val="none" w:sz="0" w:space="0" w:color="auto"/>
          </w:divBdr>
        </w:div>
        <w:div w:id="1894123035">
          <w:marLeft w:val="640"/>
          <w:marRight w:val="0"/>
          <w:marTop w:val="0"/>
          <w:marBottom w:val="0"/>
          <w:divBdr>
            <w:top w:val="none" w:sz="0" w:space="0" w:color="auto"/>
            <w:left w:val="none" w:sz="0" w:space="0" w:color="auto"/>
            <w:bottom w:val="none" w:sz="0" w:space="0" w:color="auto"/>
            <w:right w:val="none" w:sz="0" w:space="0" w:color="auto"/>
          </w:divBdr>
        </w:div>
        <w:div w:id="960377795">
          <w:marLeft w:val="640"/>
          <w:marRight w:val="0"/>
          <w:marTop w:val="0"/>
          <w:marBottom w:val="0"/>
          <w:divBdr>
            <w:top w:val="none" w:sz="0" w:space="0" w:color="auto"/>
            <w:left w:val="none" w:sz="0" w:space="0" w:color="auto"/>
            <w:bottom w:val="none" w:sz="0" w:space="0" w:color="auto"/>
            <w:right w:val="none" w:sz="0" w:space="0" w:color="auto"/>
          </w:divBdr>
        </w:div>
        <w:div w:id="1374649416">
          <w:marLeft w:val="640"/>
          <w:marRight w:val="0"/>
          <w:marTop w:val="0"/>
          <w:marBottom w:val="0"/>
          <w:divBdr>
            <w:top w:val="none" w:sz="0" w:space="0" w:color="auto"/>
            <w:left w:val="none" w:sz="0" w:space="0" w:color="auto"/>
            <w:bottom w:val="none" w:sz="0" w:space="0" w:color="auto"/>
            <w:right w:val="none" w:sz="0" w:space="0" w:color="auto"/>
          </w:divBdr>
        </w:div>
        <w:div w:id="1884556284">
          <w:marLeft w:val="640"/>
          <w:marRight w:val="0"/>
          <w:marTop w:val="0"/>
          <w:marBottom w:val="0"/>
          <w:divBdr>
            <w:top w:val="none" w:sz="0" w:space="0" w:color="auto"/>
            <w:left w:val="none" w:sz="0" w:space="0" w:color="auto"/>
            <w:bottom w:val="none" w:sz="0" w:space="0" w:color="auto"/>
            <w:right w:val="none" w:sz="0" w:space="0" w:color="auto"/>
          </w:divBdr>
        </w:div>
        <w:div w:id="1604803548">
          <w:marLeft w:val="640"/>
          <w:marRight w:val="0"/>
          <w:marTop w:val="0"/>
          <w:marBottom w:val="0"/>
          <w:divBdr>
            <w:top w:val="none" w:sz="0" w:space="0" w:color="auto"/>
            <w:left w:val="none" w:sz="0" w:space="0" w:color="auto"/>
            <w:bottom w:val="none" w:sz="0" w:space="0" w:color="auto"/>
            <w:right w:val="none" w:sz="0" w:space="0" w:color="auto"/>
          </w:divBdr>
        </w:div>
        <w:div w:id="736319267">
          <w:marLeft w:val="640"/>
          <w:marRight w:val="0"/>
          <w:marTop w:val="0"/>
          <w:marBottom w:val="0"/>
          <w:divBdr>
            <w:top w:val="none" w:sz="0" w:space="0" w:color="auto"/>
            <w:left w:val="none" w:sz="0" w:space="0" w:color="auto"/>
            <w:bottom w:val="none" w:sz="0" w:space="0" w:color="auto"/>
            <w:right w:val="none" w:sz="0" w:space="0" w:color="auto"/>
          </w:divBdr>
        </w:div>
        <w:div w:id="248469384">
          <w:marLeft w:val="640"/>
          <w:marRight w:val="0"/>
          <w:marTop w:val="0"/>
          <w:marBottom w:val="0"/>
          <w:divBdr>
            <w:top w:val="none" w:sz="0" w:space="0" w:color="auto"/>
            <w:left w:val="none" w:sz="0" w:space="0" w:color="auto"/>
            <w:bottom w:val="none" w:sz="0" w:space="0" w:color="auto"/>
            <w:right w:val="none" w:sz="0" w:space="0" w:color="auto"/>
          </w:divBdr>
        </w:div>
        <w:div w:id="653990833">
          <w:marLeft w:val="640"/>
          <w:marRight w:val="0"/>
          <w:marTop w:val="0"/>
          <w:marBottom w:val="0"/>
          <w:divBdr>
            <w:top w:val="none" w:sz="0" w:space="0" w:color="auto"/>
            <w:left w:val="none" w:sz="0" w:space="0" w:color="auto"/>
            <w:bottom w:val="none" w:sz="0" w:space="0" w:color="auto"/>
            <w:right w:val="none" w:sz="0" w:space="0" w:color="auto"/>
          </w:divBdr>
        </w:div>
        <w:div w:id="1751149193">
          <w:marLeft w:val="640"/>
          <w:marRight w:val="0"/>
          <w:marTop w:val="0"/>
          <w:marBottom w:val="0"/>
          <w:divBdr>
            <w:top w:val="none" w:sz="0" w:space="0" w:color="auto"/>
            <w:left w:val="none" w:sz="0" w:space="0" w:color="auto"/>
            <w:bottom w:val="none" w:sz="0" w:space="0" w:color="auto"/>
            <w:right w:val="none" w:sz="0" w:space="0" w:color="auto"/>
          </w:divBdr>
        </w:div>
        <w:div w:id="906181857">
          <w:marLeft w:val="640"/>
          <w:marRight w:val="0"/>
          <w:marTop w:val="0"/>
          <w:marBottom w:val="0"/>
          <w:divBdr>
            <w:top w:val="none" w:sz="0" w:space="0" w:color="auto"/>
            <w:left w:val="none" w:sz="0" w:space="0" w:color="auto"/>
            <w:bottom w:val="none" w:sz="0" w:space="0" w:color="auto"/>
            <w:right w:val="none" w:sz="0" w:space="0" w:color="auto"/>
          </w:divBdr>
        </w:div>
        <w:div w:id="197595369">
          <w:marLeft w:val="640"/>
          <w:marRight w:val="0"/>
          <w:marTop w:val="0"/>
          <w:marBottom w:val="0"/>
          <w:divBdr>
            <w:top w:val="none" w:sz="0" w:space="0" w:color="auto"/>
            <w:left w:val="none" w:sz="0" w:space="0" w:color="auto"/>
            <w:bottom w:val="none" w:sz="0" w:space="0" w:color="auto"/>
            <w:right w:val="none" w:sz="0" w:space="0" w:color="auto"/>
          </w:divBdr>
        </w:div>
        <w:div w:id="1364938057">
          <w:marLeft w:val="640"/>
          <w:marRight w:val="0"/>
          <w:marTop w:val="0"/>
          <w:marBottom w:val="0"/>
          <w:divBdr>
            <w:top w:val="none" w:sz="0" w:space="0" w:color="auto"/>
            <w:left w:val="none" w:sz="0" w:space="0" w:color="auto"/>
            <w:bottom w:val="none" w:sz="0" w:space="0" w:color="auto"/>
            <w:right w:val="none" w:sz="0" w:space="0" w:color="auto"/>
          </w:divBdr>
        </w:div>
      </w:divsChild>
    </w:div>
    <w:div w:id="124587006">
      <w:bodyDiv w:val="1"/>
      <w:marLeft w:val="0"/>
      <w:marRight w:val="0"/>
      <w:marTop w:val="0"/>
      <w:marBottom w:val="0"/>
      <w:divBdr>
        <w:top w:val="none" w:sz="0" w:space="0" w:color="auto"/>
        <w:left w:val="none" w:sz="0" w:space="0" w:color="auto"/>
        <w:bottom w:val="none" w:sz="0" w:space="0" w:color="auto"/>
        <w:right w:val="none" w:sz="0" w:space="0" w:color="auto"/>
      </w:divBdr>
    </w:div>
    <w:div w:id="294257769">
      <w:bodyDiv w:val="1"/>
      <w:marLeft w:val="0"/>
      <w:marRight w:val="0"/>
      <w:marTop w:val="0"/>
      <w:marBottom w:val="0"/>
      <w:divBdr>
        <w:top w:val="none" w:sz="0" w:space="0" w:color="auto"/>
        <w:left w:val="none" w:sz="0" w:space="0" w:color="auto"/>
        <w:bottom w:val="none" w:sz="0" w:space="0" w:color="auto"/>
        <w:right w:val="none" w:sz="0" w:space="0" w:color="auto"/>
      </w:divBdr>
    </w:div>
    <w:div w:id="600070754">
      <w:bodyDiv w:val="1"/>
      <w:marLeft w:val="0"/>
      <w:marRight w:val="0"/>
      <w:marTop w:val="0"/>
      <w:marBottom w:val="0"/>
      <w:divBdr>
        <w:top w:val="none" w:sz="0" w:space="0" w:color="auto"/>
        <w:left w:val="none" w:sz="0" w:space="0" w:color="auto"/>
        <w:bottom w:val="none" w:sz="0" w:space="0" w:color="auto"/>
        <w:right w:val="none" w:sz="0" w:space="0" w:color="auto"/>
      </w:divBdr>
    </w:div>
    <w:div w:id="1567692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glossaryDocument" Target="glossary/document.xml"/><Relationship Id="rId5" Type="http://schemas.openxmlformats.org/officeDocument/2006/relationships/footnotes" Target="footnotes.xml"/><Relationship Id="rId15" Type="http://schemas.openxmlformats.org/officeDocument/2006/relationships/image" Target="media/image9.png"/><Relationship Id="rId23" Type="http://schemas.microsoft.com/office/2011/relationships/people" Target="peop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33B3221A-91C1-8742-91A1-28011D17D3D1}"/>
      </w:docPartPr>
      <w:docPartBody>
        <w:p w:rsidR="005E2F9E" w:rsidRDefault="00941283">
          <w:r w:rsidRPr="00426F5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1283"/>
    <w:rsid w:val="001833D4"/>
    <w:rsid w:val="005E2F9E"/>
    <w:rsid w:val="00941283"/>
    <w:rsid w:val="00AC12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E2F9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8F63BDF-D302-0E4B-B53F-8C866AA37E22}">
  <we:reference id="wa104382081" version="1.35.0.0" store="en-US" storeType="OMEX"/>
  <we:alternateReferences>
    <we:reference id="wa104382081" version="1.35.0.0" store="WA104382081" storeType="OMEX"/>
  </we:alternateReferences>
  <we:properties>
    <we:property name="MENDELEY_CITATIONS" value="[{&quot;citationID&quot;:&quot;MENDELEY_CITATION_265114d7-ae9d-4f35-9b4b-e75352d398d5&quot;,&quot;citationItems&quot;:[{&quot;id&quot;:&quot;7b7f3387-ce8e-306e-89d3-80a1b871b3a3&quot;,&quot;itemData&quot;:{&quot;type&quot;:&quot;article-journal&quot;,&quot;id&quot;:&quot;7b7f3387-ce8e-306e-89d3-80a1b871b3a3&quot;,&quot;title&quot;:&quot;Structural examination of easel paintings with optical coherence tomography&quot;,&quot;author&quot;:[{&quot;family&quot;:&quot;Targowski&quot;,&quot;given&quot;:&quot;Piotr&quot;,&quot;parse-names&quot;:false,&quot;dropping-particle&quot;:&quot;&quot;,&quot;non-dropping-particle&quot;:&quot;&quot;},{&quot;family&quot;:&quot;Iwanicka&quot;,&quot;given&quot;:&quot;Magdalena&quot;,&quot;parse-names&quot;:false,&quot;dropping-particle&quot;:&quot;&quot;,&quot;non-dropping-particle&quot;:&quot;&quot;},{&quot;family&quot;:&quot;Tymińska-Widmer&quot;,&quot;given&quot;:&quot;Ludmiła&quot;,&quot;parse-names&quot;:false,&quot;dropping-particle&quot;:&quot;&quot;,&quot;non-dropping-particle&quot;:&quot;&quot;},{&quot;family&quot;:&quot;Sylwestrzak&quot;,&quot;given&quot;:&quot;Marcin&quot;,&quot;parse-names&quot;:false,&quot;dropping-particle&quot;:&quot;&quot;,&quot;non-dropping-particle&quot;:&quot;&quot;},{&quot;family&quot;:&quot;Kwiatkowska&quot;,&quot;given&quot;:&quot;Ewa A.&quot;,&quot;parse-names&quot;:false,&quot;dropping-particle&quot;:&quot;&quot;,&quot;non-dropping-particle&quot;:&quot;&quot;}],&quot;container-title&quot;:&quot;Accounts of Chemical Research&quot;,&quot;DOI&quot;:&quot;10.1021/ar900195d&quot;,&quot;ISSN&quot;:&quot;00014842&quot;,&quot;issued&quot;:{&quot;date-parts&quot;:[[2010,6,15]]},&quot;page&quot;:&quot;826-836&quot;,&quot;abstract&quot;:&quot;Identification of the order, thickness, composition, and possibly the origin of the paint layers forming the structure of a painting, that is, its stratigraphy, is important in confirming its attribution and history as well as planning conservation treatments. The most common method of examination is analysis of a sample collected from the art object, both visually with a microscope and instrumentally through a variety of sophisticated, modern analytical tools. Because of its invasiveness, however, sampling is less than ideally compatible with conservation ethics; it is severely restricted with respect to the amount of material extirpated from the artwork. Sampling is also rather limited in that it provides only very local information. There is, therefore, a great need for a noninvasive method with sufficient in-depth resolution for resolving the stratigraphy of works of art. Optical coherence tomography (OCT) is a noninvasive, noncontact method of optical sectioning of partially transparent objects, with micrometer-level axial resolution. The method utilizes near-infrared light of low intensity (a few milliwatts) to obtain cross-sectional images of various objects; it has been mostly used in medical diagnostics. Through the serial collection of many such images, volume information may be extracted. The application of OCT to the examination of art objects has been in development since 2003. In this Account, we present a short introduction to the technique, briefly discuss the apparatus we use, and provide a paradigm for reading OCT tomograms. Unlike the majority of papers published previously, this Account focuses on one, very specific, use of OCT. We then consider two examples of successful, practical application of the technique. At the request of a conservation studio, the characteristics of inscriptions on two oil paintings, originating from the 18th and 19th centuries, were analyzed. In the first case, it was possible to resolve some questions concerning the history of the work. From an analysis of the positions of the paint layers involved in three inscriptions in relation to other strata of the painting, the order of events in its history was resolved. It was evident that the original text had been overpainted and that the other inscriptions were added later, thus providing convincing evidence as to the paintings true date of creation. In the second example, a painting was analyzed with the aim of confirming the possibility of forgery of the artists signature, and evidence strongly supporting this supposition is presented. These two specific examples of successful use of the technique on paintings further demonstrate how OCT may be readily adaptable to other similar tasks, such as in the fields of forensic or materials science. In a synergistic approach, in which information is obtained with a variety of noninvasive techniques, OCT is demonstrably effective and offers great potential for further development. © 2009 American Chemical Society.&quot;,&quot;issue&quot;:&quot;6&quot;,&quot;volume&quot;:&quot;43&quot;},&quot;isTemporary&quot;:false}],&quot;properties&quot;:{&quot;noteIndex&quot;:0},&quot;isEdited&quot;:false,&quot;manualOverride&quot;:{&quot;isManuallyOverridden&quot;:false,&quot;citeprocText&quot;:&quot;&lt;sup&gt;1&lt;/sup&gt;&quot;,&quot;manualOverrideText&quot;:&quot;&quot;},&quot;citationTag&quot;:&quot;MENDELEY_CITATION_v3_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&quot;},{&quot;citationID&quot;:&quot;MENDELEY_CITATION_4d0e2716-7cb7-4513-85a3-5b1100c4a5b7&quot;,&quot;citationItems&quot;:[{&quot;id&quot;:&quot;daeb07d4-c154-33a0-b875-bf865b4e0a97&quot;,&quot;itemData&quot;:{&quot;type&quot;:&quot;paper-conference&quot;,&quot;id&quot;:&quot;daeb07d4-c154-33a0-b875-bf865b4e0a97&quot;,&quot;title&quot;:&quot;Application of OCT to examination of easel paintings&quot;,&quot;author&quot;:[{&quot;family&quot;:&quot;Liang&quot;,&quot;given&quot;:&quot;Haida&quot;,&quot;parse-names&quot;:false,&quot;dropping-particle&quot;:&quot;&quot;,&quot;non-dropping-particle&quot;:&quot;&quot;},{&quot;family&quot;:&quot;Cucu&quot;,&quot;given&quot;:&quot;Rada&quot;,&quot;parse-names&quot;:false,&quot;dropping-particle&quot;:&quot;&quot;,&quot;non-dropping-particle&quot;:&quot;&quot;},{&quot;family&quot;:&quot;Dobre&quot;,&quot;given&quot;:&quot;George M.&quot;,&quot;parse-names&quot;:false,&quot;dropping-particle&quot;:&quot;&quot;,&quot;non-dropping-particle&quot;:&quot;&quot;},{&quot;family&quot;:&quot;Jackson&quot;,&quot;given&quot;:&quot;David A.&quot;,&quot;parse-names&quot;:false,&quot;dropping-particle&quot;:&quot;&quot;,&quot;non-dropping-particle&quot;:&quot;&quot;},{&quot;family&quot;:&quot;Pedro&quot;,&quot;given&quot;:&quot;Justin&quot;,&quot;parse-names&quot;:false,&quot;dropping-particle&quot;:&quot;&quot;,&quot;non-dropping-particle&quot;:&quot;&quot;},{&quot;family&quot;:&quot;Pannell&quot;,&quot;given&quot;:&quot;Christopher&quot;,&quot;parse-names&quot;:false,&quot;dropping-particle&quot;:&quot;&quot;,&quot;non-dropping-particle&quot;:&quot;&quot;},{&quot;family&quot;:&quot;Saunders&quot;,&quot;given&quot;:&quot;David&quot;,&quot;parse-names&quot;:false,&quot;dropping-particle&quot;:&quot;&quot;,&quot;non-dropping-particle&quot;:&quot;&quot;},{&quot;family&quot;:&quot;Podoleanu&quot;,&quot;given&quot;:&quot;Adrian G.&quot;,&quot;parse-names&quot;:false,&quot;dropping-particle&quot;:&quot;&quot;,&quot;non-dropping-particle&quot;:&quot;&quot;}],&quot;container-title&quot;:&quot;Second European Workshop on Optical Fibre Sensors&quot;,&quot;DOI&quot;:&quot;10.1117/12.566780&quot;,&quot;ISSN&quot;:&quot;0277786X&quot;,&quot;issued&quot;:{&quot;date-parts&quot;:[[2004,6,9]]},&quot;page&quot;:&quot;378&quot;,&quot;abstract&quot;:&quot;We present results of applying low coherence interferometry to gallery paintings. Infrared low coherence interferometry is capable of non-destructive examination of paintings in 3D, which shows not only the structure of the varnish layer but also the paint layers.&quot;,&quot;publisher&quot;:&quot;SPIE&quot;,&quot;volume&quot;:&quot;5502&quot;},&quot;isTemporary&quot;:false}],&quot;properties&quot;:{&quot;noteIndex&quot;:0},&quot;isEdited&quot;:false,&quot;manualOverride&quot;:{&quot;isManuallyOverridden&quot;:false,&quot;citeprocText&quot;:&quot;&lt;sup&gt;2&lt;/sup&gt;&quot;,&quot;manualOverrideText&quot;:&quot;&quot;},&quot;citationTag&quot;:&quot;MENDELEY_CITATION_v3_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&quot;},{&quot;citationID&quot;:&quot;MENDELEY_CITATION_c8fdc55c-229a-4af9-880b-71634bfdf390&quot;,&quot;citationItems&quot;:[{&quot;id&quot;:&quot;7b7f3387-ce8e-306e-89d3-80a1b871b3a3&quot;,&quot;itemData&quot;:{&quot;type&quot;:&quot;article-journal&quot;,&quot;id&quot;:&quot;7b7f3387-ce8e-306e-89d3-80a1b871b3a3&quot;,&quot;title&quot;:&quot;Structural examination of easel paintings with optical coherence tomography&quot;,&quot;author&quot;:[{&quot;family&quot;:&quot;Targowski&quot;,&quot;given&quot;:&quot;Piotr&quot;,&quot;parse-names&quot;:false,&quot;dropping-particle&quot;:&quot;&quot;,&quot;non-dropping-particle&quot;:&quot;&quot;},{&quot;family&quot;:&quot;Iwanicka&quot;,&quot;given&quot;:&quot;Magdalena&quot;,&quot;parse-names&quot;:false,&quot;dropping-particle&quot;:&quot;&quot;,&quot;non-dropping-particle&quot;:&quot;&quot;},{&quot;family&quot;:&quot;Tymińska-Widmer&quot;,&quot;given&quot;:&quot;Ludmiła&quot;,&quot;parse-names&quot;:false,&quot;dropping-particle&quot;:&quot;&quot;,&quot;non-dropping-particle&quot;:&quot;&quot;},{&quot;family&quot;:&quot;Sylwestrzak&quot;,&quot;given&quot;:&quot;Marcin&quot;,&quot;parse-names&quot;:false,&quot;dropping-particle&quot;:&quot;&quot;,&quot;non-dropping-particle&quot;:&quot;&quot;},{&quot;family&quot;:&quot;Kwiatkowska&quot;,&quot;given&quot;:&quot;Ewa A.&quot;,&quot;parse-names&quot;:false,&quot;dropping-particle&quot;:&quot;&quot;,&quot;non-dropping-particle&quot;:&quot;&quot;}],&quot;container-title&quot;:&quot;Accounts of Chemical Research&quot;,&quot;DOI&quot;:&quot;10.1021/ar900195d&quot;,&quot;ISSN&quot;:&quot;00014842&quot;,&quot;issued&quot;:{&quot;date-parts&quot;:[[2010,6,15]]},&quot;page&quot;:&quot;826-836&quot;,&quot;abstract&quot;:&quot;Identification of the order, thickness, composition, and possibly the origin of the paint layers forming the structure of a painting, that is, its stratigraphy, is important in confirming its attribution and history as well as planning conservation treatments. The most common method of examination is analysis of a sample collected from the art object, both visually with a microscope and instrumentally through a variety of sophisticated, modern analytical tools. Because of its invasiveness, however, sampling is less than ideally compatible with conservation ethics; it is severely restricted with respect to the amount of material extirpated from the artwork. Sampling is also rather limited in that it provides only very local information. There is, therefore, a great need for a noninvasive method with sufficient in-depth resolution for resolving the stratigraphy of works of art. Optical coherence tomography (OCT) is a noninvasive, noncontact method of optical sectioning of partially transparent objects, with micrometer-level axial resolution. The method utilizes near-infrared light of low intensity (a few milliwatts) to obtain cross-sectional images of various objects; it has been mostly used in medical diagnostics. Through the serial collection of many such images, volume information may be extracted. The application of OCT to the examination of art objects has been in development since 2003. In this Account, we present a short introduction to the technique, briefly discuss the apparatus we use, and provide a paradigm for reading OCT tomograms. Unlike the majority of papers published previously, this Account focuses on one, very specific, use of OCT. We then consider two examples of successful, practical application of the technique. At the request of a conservation studio, the characteristics of inscriptions on two oil paintings, originating from the 18th and 19th centuries, were analyzed. In the first case, it was possible to resolve some questions concerning the history of the work. From an analysis of the positions of the paint layers involved in three inscriptions in relation to other strata of the painting, the order of events in its history was resolved. It was evident that the original text had been overpainted and that the other inscriptions were added later, thus providing convincing evidence as to the paintings true date of creation. In the second example, a painting was analyzed with the aim of confirming the possibility of forgery of the artists signature, and evidence strongly supporting this supposition is presented. These two specific examples of successful use of the technique on paintings further demonstrate how OCT may be readily adaptable to other similar tasks, such as in the fields of forensic or materials science. In a synergistic approach, in which information is obtained with a variety of noninvasive techniques, OCT is demonstrably effective and offers great potential for further development. © 2009 American Chemical Society.&quot;,&quot;issue&quot;:&quot;6&quot;,&quot;volume&quot;:&quot;43&quot;},&quot;isTemporary&quot;:false}],&quot;properties&quot;:{&quot;noteIndex&quot;:0},&quot;isEdited&quot;:false,&quot;manualOverride&quot;:{&quot;isManuallyOverridden&quot;:false,&quot;citeprocText&quot;:&quot;&lt;sup&gt;1&lt;/sup&gt;&quot;,&quot;manualOverrideText&quot;:&quot;&quot;},&quot;citationTag&quot;:&quot;MENDELEY_CITATION_v3_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&quot;},{&quot;citationID&quot;:&quot;MENDELEY_CITATION_292434ea-901d-4181-8456-7a2c4c6f5fec&quot;,&quot;citationItems&quot;:[{&quot;id&quot;:&quot;7b7f3387-ce8e-306e-89d3-80a1b871b3a3&quot;,&quot;itemData&quot;:{&quot;type&quot;:&quot;article-journal&quot;,&quot;id&quot;:&quot;7b7f3387-ce8e-306e-89d3-80a1b871b3a3&quot;,&quot;title&quot;:&quot;Structural examination of easel paintings with optical coherence tomography&quot;,&quot;author&quot;:[{&quot;family&quot;:&quot;Targowski&quot;,&quot;given&quot;:&quot;Piotr&quot;,&quot;parse-names&quot;:false,&quot;dropping-particle&quot;:&quot;&quot;,&quot;non-dropping-particle&quot;:&quot;&quot;},{&quot;family&quot;:&quot;Iwanicka&quot;,&quot;given&quot;:&quot;Magdalena&quot;,&quot;parse-names&quot;:false,&quot;dropping-particle&quot;:&quot;&quot;,&quot;non-dropping-particle&quot;:&quot;&quot;},{&quot;family&quot;:&quot;Tymińska-Widmer&quot;,&quot;given&quot;:&quot;Ludmiła&quot;,&quot;parse-names&quot;:false,&quot;dropping-particle&quot;:&quot;&quot;,&quot;non-dropping-particle&quot;:&quot;&quot;},{&quot;family&quot;:&quot;Sylwestrzak&quot;,&quot;given&quot;:&quot;Marcin&quot;,&quot;parse-names&quot;:false,&quot;dropping-particle&quot;:&quot;&quot;,&quot;non-dropping-particle&quot;:&quot;&quot;},{&quot;family&quot;:&quot;Kwiatkowska&quot;,&quot;given&quot;:&quot;Ewa A.&quot;,&quot;parse-names&quot;:false,&quot;dropping-particle&quot;:&quot;&quot;,&quot;non-dropping-particle&quot;:&quot;&quot;}],&quot;container-title&quot;:&quot;Accounts of Chemical Research&quot;,&quot;DOI&quot;:&quot;10.1021/ar900195d&quot;,&quot;ISSN&quot;:&quot;00014842&quot;,&quot;issued&quot;:{&quot;date-parts&quot;:[[2010,6,15]]},&quot;page&quot;:&quot;826-836&quot;,&quot;abstract&quot;:&quot;Identification of the order, thickness, composition, and possibly the origin of the paint layers forming the structure of a painting, that is, its stratigraphy, is important in confirming its attribution and history as well as planning conservation treatments. The most common method of examination is analysis of a sample collected from the art object, both visually with a microscope and instrumentally through a variety of sophisticated, modern analytical tools. Because of its invasiveness, however, sampling is less than ideally compatible with conservation ethics; it is severely restricted with respect to the amount of material extirpated from the artwork. Sampling is also rather limited in that it provides only very local information. There is, therefore, a great need for a noninvasive method with sufficient in-depth resolution for resolving the stratigraphy of works of art. Optical coherence tomography (OCT) is a noninvasive, noncontact method of optical sectioning of partially transparent objects, with micrometer-level axial resolution. The method utilizes near-infrared light of low intensity (a few milliwatts) to obtain cross-sectional images of various objects; it has been mostly used in medical diagnostics. Through the serial collection of many such images, volume information may be extracted. The application of OCT to the examination of art objects has been in development since 2003. In this Account, we present a short introduction to the technique, briefly discuss the apparatus we use, and provide a paradigm for reading OCT tomograms. Unlike the majority of papers published previously, this Account focuses on one, very specific, use of OCT. We then consider two examples of successful, practical application of the technique. At the request of a conservation studio, the characteristics of inscriptions on two oil paintings, originating from the 18th and 19th centuries, were analyzed. In the first case, it was possible to resolve some questions concerning the history of the work. From an analysis of the positions of the paint layers involved in three inscriptions in relation to other strata of the painting, the order of events in its history was resolved. It was evident that the original text had been overpainted and that the other inscriptions were added later, thus providing convincing evidence as to the paintings true date of creation. In the second example, a painting was analyzed with the aim of confirming the possibility of forgery of the artists signature, and evidence strongly supporting this supposition is presented. These two specific examples of successful use of the technique on paintings further demonstrate how OCT may be readily adaptable to other similar tasks, such as in the fields of forensic or materials science. In a synergistic approach, in which information is obtained with a variety of noninvasive techniques, OCT is demonstrably effective and offers great potential for further development. © 2009 American Chemical Society.&quot;,&quot;issue&quot;:&quot;6&quot;,&quot;volume&quot;:&quot;43&quot;},&quot;isTemporary&quot;:false}],&quot;properties&quot;:{&quot;noteIndex&quot;:0},&quot;isEdited&quot;:false,&quot;manualOverride&quot;:{&quot;isManuallyOverridden&quot;:false,&quot;citeprocText&quot;:&quot;&lt;sup&gt;1&lt;/sup&gt;&quot;,&quot;manualOverrideText&quot;:&quot;&quot;},&quot;citationTag&quot;:&quot;MENDELEY_CITATION_v3_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&quot;},{&quot;citationID&quot;:&quot;MENDELEY_CITATION_367d5c75-5c87-4024-abf3-184404d06ad9&quot;,&quot;citationItems&quot;:[{&quot;id&quot;:&quot;17440e99-e1a8-3ed0-b98b-4b622f0fe05b&quot;,&quot;itemData&quot;:{&quot;type&quot;:&quot;webpage&quot;,&quot;id&quot;:&quot;17440e99-e1a8-3ed0-b98b-4b622f0fe05b&quot;,&quot;title&quot;:&quot;IR Absorption - an overview | ScienceDirect Topics&quot;,&quot;accessed&quot;:{&quot;date-parts&quot;:[[2021,12,11]]},&quot;URL&quot;:&quot;https://www.sciencedirect.com/topics/chemistry/ir-absorption&quot;},&quot;isTemporary&quot;:false}],&quot;properties&quot;:{&quot;noteIndex&quot;:0},&quot;isEdited&quot;:false,&quot;manualOverride&quot;:{&quot;isManuallyOverridden&quot;:false,&quot;citeprocText&quot;:&quot;&lt;sup&gt;3&lt;/sup&gt;&quot;,&quot;manualOverrideText&quot;:&quot;&quot;},&quot;citationTag&quot;:&quot;MENDELEY_CITATION_v3_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&quot;},{&quot;citationID&quot;:&quot;MENDELEY_CITATION_a8a30934-52a3-486e-be18-5b4ab1230e69&quot;,&quot;citationItems&quot;:[{&quot;id&quot;:&quot;408501cc-46c8-3485-b02e-fa20187f2ef7&quot;,&quot;itemData&quot;:{&quot;type&quot;:&quot;webpage&quot;,&quot;id&quot;:&quot;408501cc-46c8-3485-b02e-fa20187f2ef7&quot;,&quot;title&quot;:&quot;Polarized Light - an overview | ScienceDirect Topics&quot;,&quot;accessed&quot;:{&quot;date-parts&quot;:[[2021,12,11]]},&quot;URL&quot;:&quot;https://www.sciencedirect.com/topics/chemistry/polarized-light&quot;},&quot;isTemporary&quot;:false}],&quot;properties&quot;:{&quot;noteIndex&quot;:0},&quot;isEdited&quot;:false,&quot;manualOverride&quot;:{&quot;isManuallyOverridden&quot;:false,&quot;citeprocText&quot;:&quot;&lt;sup&gt;4&lt;/sup&gt;&quot;,&quot;manualOverrideText&quot;:&quot;&quot;},&quot;citationTag&quot;:&quot;MENDELEY_CITATION_v3_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&quot;},{&quot;citationID&quot;:&quot;MENDELEY_CITATION_815d2239-f532-40bb-aa02-e8a10feadf48&quot;,&quot;citationItems&quot;:[{&quot;id&quot;:&quot;fb31810e-5cd8-35c2-b0c8-90ebb30368f2&quot;,&quot;itemData&quot;:{&quot;type&quot;:&quot;webpage&quot;,&quot;id&quot;:&quot;fb31810e-5cd8-35c2-b0c8-90ebb30368f2&quot;,&quot;title&quot;:&quot;interference fringe | physics | Britannica&quot;,&quot;accessed&quot;:{&quot;date-parts&quot;:[[2021,12,11]]},&quot;URL&quot;:&quot;https://www.britannica.com/science/interference-fringe&quot;},&quot;isTemporary&quot;:false}],&quot;properties&quot;:{&quot;noteIndex&quot;:0},&quot;isEdited&quot;:false,&quot;manualOverride&quot;:{&quot;isManuallyOverridden&quot;:false,&quot;citeprocText&quot;:&quot;&lt;sup&gt;5&lt;/sup&gt;&quot;,&quot;manualOverrideText&quot;:&quot;&quot;},&quot;citationTag&quot;:&quot;MENDELEY_CITATION_v3_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&quot;},{&quot;citationID&quot;:&quot;MENDELEY_CITATION_e89d2b2e-7a67-453e-baa8-f28ee4a87c69&quot;,&quot;citationItems&quot;:[{&quot;id&quot;:&quot;ea9b0021-633b-38f6-a687-0de8c788f6f9&quot;,&quot;itemData&quot;:{&quot;type&quot;:&quot;webpage&quot;,&quot;id&quot;:&quot;ea9b0021-633b-38f6-a687-0de8c788f6f9&quot;,&quot;title&quot;:&quot;Reflectance - Wikipedia&quot;,&quot;accessed&quot;:{&quot;date-parts&quot;:[[2021,12,11]]},&quot;URL&quot;:&quot;https://en.wikipedia.org/wiki/Reflectance&quot;},&quot;isTemporary&quot;:false}],&quot;properties&quot;:{&quot;noteIndex&quot;:0},&quot;isEdited&quot;:false,&quot;manualOverride&quot;:{&quot;isManuallyOverridden&quot;:false,&quot;citeprocText&quot;:&quot;&lt;sup&gt;6&lt;/sup&gt;&quot;,&quot;manualOverrideText&quot;:&quot;&quot;},&quot;citationTag&quot;:&quot;MENDELEY_CITATION_v3_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&quot;},{&quot;citationID&quot;:&quot;MENDELEY_CITATION_099c5701-ffa6-4e12-abcc-4973d8971b73&quot;,&quot;citationItems&quot;:[{&quot;id&quot;:&quot;7b7f3387-ce8e-306e-89d3-80a1b871b3a3&quot;,&quot;itemData&quot;:{&quot;type&quot;:&quot;article-journal&quot;,&quot;id&quot;:&quot;7b7f3387-ce8e-306e-89d3-80a1b871b3a3&quot;,&quot;title&quot;:&quot;Structural examination of easel paintings with optical coherence tomography&quot;,&quot;author&quot;:[{&quot;family&quot;:&quot;Targowski&quot;,&quot;given&quot;:&quot;Piotr&quot;,&quot;parse-names&quot;:false,&quot;dropping-particle&quot;:&quot;&quot;,&quot;non-dropping-particle&quot;:&quot;&quot;},{&quot;family&quot;:&quot;Iwanicka&quot;,&quot;given&quot;:&quot;Magdalena&quot;,&quot;parse-names&quot;:false,&quot;dropping-particle&quot;:&quot;&quot;,&quot;non-dropping-particle&quot;:&quot;&quot;},{&quot;family&quot;:&quot;Tymińska-Widmer&quot;,&quot;given&quot;:&quot;Ludmiła&quot;,&quot;parse-names&quot;:false,&quot;dropping-particle&quot;:&quot;&quot;,&quot;non-dropping-particle&quot;:&quot;&quot;},{&quot;family&quot;:&quot;Sylwestrzak&quot;,&quot;given&quot;:&quot;Marcin&quot;,&quot;parse-names&quot;:false,&quot;dropping-particle&quot;:&quot;&quot;,&quot;non-dropping-particle&quot;:&quot;&quot;},{&quot;family&quot;:&quot;Kwiatkowska&quot;,&quot;given&quot;:&quot;Ewa A.&quot;,&quot;parse-names&quot;:false,&quot;dropping-particle&quot;:&quot;&quot;,&quot;non-dropping-particle&quot;:&quot;&quot;}],&quot;container-title&quot;:&quot;Accounts of Chemical Research&quot;,&quot;DOI&quot;:&quot;10.1021/ar900195d&quot;,&quot;ISSN&quot;:&quot;00014842&quot;,&quot;issued&quot;:{&quot;date-parts&quot;:[[2010,6,15]]},&quot;page&quot;:&quot;826-836&quot;,&quot;abstract&quot;:&quot;Identification of the order, thickness, composition, and possibly the origin of the paint layers forming the structure of a painting, that is, its stratigraphy, is important in confirming its attribution and history as well as planning conservation treatments. The most common method of examination is analysis of a sample collected from the art object, both visually with a microscope and instrumentally through a variety of sophisticated, modern analytical tools. Because of its invasiveness, however, sampling is less than ideally compatible with conservation ethics; it is severely restricted with respect to the amount of material extirpated from the artwork. Sampling is also rather limited in that it provides only very local information. There is, therefore, a great need for a noninvasive method with sufficient in-depth resolution for resolving the stratigraphy of works of art. Optical coherence tomography (OCT) is a noninvasive, noncontact method of optical sectioning of partially transparent objects, with micrometer-level axial resolution. The method utilizes near-infrared light of low intensity (a few milliwatts) to obtain cross-sectional images of various objects; it has been mostly used in medical diagnostics. Through the serial collection of many such images, volume information may be extracted. The application of OCT to the examination of art objects has been in development since 2003. In this Account, we present a short introduction to the technique, briefly discuss the apparatus we use, and provide a paradigm for reading OCT tomograms. Unlike the majority of papers published previously, this Account focuses on one, very specific, use of OCT. We then consider two examples of successful, practical application of the technique. At the request of a conservation studio, the characteristics of inscriptions on two oil paintings, originating from the 18th and 19th centuries, were analyzed. In the first case, it was possible to resolve some questions concerning the history of the work. From an analysis of the positions of the paint layers involved in three inscriptions in relation to other strata of the painting, the order of events in its history was resolved. It was evident that the original text had been overpainted and that the other inscriptions were added later, thus providing convincing evidence as to the paintings true date of creation. In the second example, a painting was analyzed with the aim of confirming the possibility of forgery of the artists signature, and evidence strongly supporting this supposition is presented. These two specific examples of successful use of the technique on paintings further demonstrate how OCT may be readily adaptable to other similar tasks, such as in the fields of forensic or materials science. In a synergistic approach, in which information is obtained with a variety of noninvasive techniques, OCT is demonstrably effective and offers great potential for further development. © 2009 American Chemical Society.&quot;,&quot;issue&quot;:&quot;6&quot;,&quot;volume&quot;:&quot;43&quot;},&quot;isTemporary&quot;:false}],&quot;properties&quot;:{&quot;noteIndex&quot;:0},&quot;isEdited&quot;:false,&quot;manualOverride&quot;:{&quot;isManuallyOverridden&quot;:false,&quot;citeprocText&quot;:&quot;&lt;sup&gt;1&lt;/sup&gt;&quot;,&quot;manualOverrideText&quot;:&quot;&quot;},&quot;citationTag&quot;:&quot;MENDELEY_CITATION_v3_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&quot;},{&quot;citationID&quot;:&quot;MENDELEY_CITATION_8dfd34f5-5499-4e62-8209-2c9a01511497&quot;,&quot;citationItems&quot;:[{&quot;id&quot;:&quot;bfaa7d9c-3233-3306-8f15-0ba7c978ee59&quot;,&quot;itemData&quot;:{&quot;type&quot;:&quot;article-journal&quot;,&quot;id&quot;:&quot;bfaa7d9c-3233-3306-8f15-0ba7c978ee59&quot;,&quot;title&quot;:&quot;What is — and what is not — an optical isolator&quot;,&quot;author&quot;:[{&quot;family&quot;:&quot;Jalas&quot;,&quot;given&quot;:&quot;Dirk&quot;,&quot;parse-names&quot;:false,&quot;dropping-particle&quot;:&quot;&quot;,&quot;non-dropping-particle&quot;:&quot;&quot;},{&quot;family&quot;:&quot;Petrov&quot;,&quot;given&quot;:&quot;Alexander&quot;,&quot;parse-names&quot;:false,&quot;dropping-particle&quot;:&quot;&quot;,&quot;non-dropping-particle&quot;:&quot;&quot;},{&quot;family&quot;:&quot;Eich&quot;,&quot;given&quot;:&quot;Manfred&quot;,&quot;parse-names&quot;:false,&quot;dropping-particle&quot;:&quot;&quot;,&quot;non-dropping-particle&quot;:&quot;&quot;},{&quot;family&quot;:&quot;Freude&quot;,&quot;given&quot;:&quot;Wolfgang&quot;,&quot;parse-names&quot;:false,&quot;dropping-particle&quot;:&quot;&quot;,&quot;non-dropping-particle&quot;:&quot;&quot;},{&quot;family&quot;:&quot;Fan&quot;,&quot;given&quot;:&quot;Shanhui&quot;,&quot;parse-names&quot;:false,&quot;dropping-particle&quot;:&quot;&quot;,&quot;non-dropping-particle&quot;:&quot;&quot;},{&quot;family&quot;:&quot;Yu&quot;,&quot;given&quot;:&quot;Zongfu&quot;,&quot;parse-names&quot;:false,&quot;dropping-particle&quot;:&quot;&quot;,&quot;non-dropping-particle&quot;:&quot;&quot;},{&quot;family&quot;:&quot;Baets&quot;,&quot;given&quot;:&quot;Roel&quot;,&quot;parse-names&quot;:false,&quot;dropping-particle&quot;:&quot;&quot;,&quot;non-dropping-particle&quot;:&quot;&quot;},{&quot;family&quot;:&quot;Popović&quot;,&quot;given&quot;:&quot;Miloš&quot;,&quot;parse-names&quot;:false,&quot;dropping-particle&quot;:&quot;&quot;,&quot;non-dropping-particle&quot;:&quot;&quot;},{&quot;family&quot;:&quot;Melloni&quot;,&quot;given&quot;:&quot;Andrea&quot;,&quot;parse-names&quot;:false,&quot;dropping-particle&quot;:&quot;&quot;,&quot;non-dropping-particle&quot;:&quot;&quot;},{&quot;family&quot;:&quot;Joannopoulos&quot;,&quot;given&quot;:&quot;John D.&quot;,&quot;parse-names&quot;:false,&quot;dropping-particle&quot;:&quot;&quot;,&quot;non-dropping-particle&quot;:&quot;&quot;},{&quot;family&quot;:&quot;Vanwolleghem&quot;,&quot;given&quot;:&quot;Mathias&quot;,&quot;parse-names&quot;:false,&quot;dropping-particle&quot;:&quot;&quot;,&quot;non-dropping-particle&quot;:&quot;&quot;},{&quot;family&quot;:&quot;Doerr&quot;,&quot;given&quot;:&quot;Christopher R.&quot;,&quot;parse-names&quot;:false,&quot;dropping-particle&quot;:&quot;&quot;,&quot;non-dropping-particle&quot;:&quot;&quot;},{&quot;family&quot;:&quot;Renner&quot;,&quot;given&quot;:&quot;Hagen&quot;,&quot;parse-names&quot;:false,&quot;dropping-particle&quot;:&quot;&quot;,&quot;non-dropping-particle&quot;:&quot;&quot;}],&quot;container-title&quot;:&quot;Nature Photonics 2013 7:8&quot;,&quot;accessed&quot;:{&quot;date-parts&quot;:[[2021,12,11]]},&quot;DOI&quot;:&quot;10.1038/nphoton.2013.185&quot;,&quot;ISSN&quot;:&quot;1749-4893&quot;,&quot;URL&quot;:&quot;https://www.nature.com/articles/nphoton.2013.185&quot;,&quot;issued&quot;:{&quot;date-parts&quot;:[[2013,7,30]]},&quot;page&quot;:&quot;579-582&quot;,&quot;abstract&quot;:&quot;The quest for on-chip optical isolators has recently spawned many new isolator structures. However, there has been some confusion about the requirement of nonreciprocity. Here, we review the essential characteristics of an isolator.&quot;,&quot;publisher&quot;:&quot;Nature Publishing Group&quot;,&quot;issue&quot;:&quot;8&quot;,&quot;volume&quot;:&quot;7&quot;},&quot;isTemporary&quot;:false}],&quot;properties&quot;:{&quot;noteIndex&quot;:0},&quot;isEdited&quot;:false,&quot;manualOverride&quot;:{&quot;isManuallyOverridden&quot;:false,&quot;citeprocText&quot;:&quot;&lt;sup&gt;7&lt;/sup&gt;&quot;,&quot;manualOverrideText&quot;:&quot;&quot;},&quot;citationTag&quot;:&quot;MENDELEY_CITATION_v3_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&quot;},{&quot;citationID&quot;:&quot;MENDELEY_CITATION_2a8afae5-5f92-49a8-bcfe-46d44990156d&quot;,&quot;citationItems&quot;:[{&quot;id&quot;:&quot;7b7f3387-ce8e-306e-89d3-80a1b871b3a3&quot;,&quot;itemData&quot;:{&quot;type&quot;:&quot;article-journal&quot;,&quot;id&quot;:&quot;7b7f3387-ce8e-306e-89d3-80a1b871b3a3&quot;,&quot;title&quot;:&quot;Structural examination of easel paintings with optical coherence tomography&quot;,&quot;author&quot;:[{&quot;family&quot;:&quot;Targowski&quot;,&quot;given&quot;:&quot;Piotr&quot;,&quot;parse-names&quot;:false,&quot;dropping-particle&quot;:&quot;&quot;,&quot;non-dropping-particle&quot;:&quot;&quot;},{&quot;family&quot;:&quot;Iwanicka&quot;,&quot;given&quot;:&quot;Magdalena&quot;,&quot;parse-names&quot;:false,&quot;dropping-particle&quot;:&quot;&quot;,&quot;non-dropping-particle&quot;:&quot;&quot;},{&quot;family&quot;:&quot;Tymińska-Widmer&quot;,&quot;given&quot;:&quot;Ludmiła&quot;,&quot;parse-names&quot;:false,&quot;dropping-particle&quot;:&quot;&quot;,&quot;non-dropping-particle&quot;:&quot;&quot;},{&quot;family&quot;:&quot;Sylwestrzak&quot;,&quot;given&quot;:&quot;Marcin&quot;,&quot;parse-names&quot;:false,&quot;dropping-particle&quot;:&quot;&quot;,&quot;non-dropping-particle&quot;:&quot;&quot;},{&quot;family&quot;:&quot;Kwiatkowska&quot;,&quot;given&quot;:&quot;Ewa A.&quot;,&quot;parse-names&quot;:false,&quot;dropping-particle&quot;:&quot;&quot;,&quot;non-dropping-particle&quot;:&quot;&quot;}],&quot;container-title&quot;:&quot;Accounts of Chemical Research&quot;,&quot;DOI&quot;:&quot;10.1021/ar900195d&quot;,&quot;ISSN&quot;:&quot;00014842&quot;,&quot;issued&quot;:{&quot;date-parts&quot;:[[2010,6,15]]},&quot;page&quot;:&quot;826-836&quot;,&quot;abstract&quot;:&quot;Identification of the order, thickness, composition, and possibly the origin of the paint layers forming the structure of a painting, that is, its stratigraphy, is important in confirming its attribution and history as well as planning conservation treatments. The most common method of examination is analysis of a sample collected from the art object, both visually with a microscope and instrumentally through a variety of sophisticated, modern analytical tools. Because of its invasiveness, however, sampling is less than ideally compatible with conservation ethics; it is severely restricted with respect to the amount of material extirpated from the artwork. Sampling is also rather limited in that it provides only very local information. There is, therefore, a great need for a noninvasive method with sufficient in-depth resolution for resolving the stratigraphy of works of art. Optical coherence tomography (OCT) is a noninvasive, noncontact method of optical sectioning of partially transparent objects, with micrometer-level axial resolution. The method utilizes near-infrared light of low intensity (a few milliwatts) to obtain cross-sectional images of various objects; it has been mostly used in medical diagnostics. Through the serial collection of many such images, volume information may be extracted. The application of OCT to the examination of art objects has been in development since 2003. In this Account, we present a short introduction to the technique, briefly discuss the apparatus we use, and provide a paradigm for reading OCT tomograms. Unlike the majority of papers published previously, this Account focuses on one, very specific, use of OCT. We then consider two examples of successful, practical application of the technique. At the request of a conservation studio, the characteristics of inscriptions on two oil paintings, originating from the 18th and 19th centuries, were analyzed. In the first case, it was possible to resolve some questions concerning the history of the work. From an analysis of the positions of the paint layers involved in three inscriptions in relation to other strata of the painting, the order of events in its history was resolved. It was evident that the original text had been overpainted and that the other inscriptions were added later, thus providing convincing evidence as to the paintings true date of creation. In the second example, a painting was analyzed with the aim of confirming the possibility of forgery of the artists signature, and evidence strongly supporting this supposition is presented. These two specific examples of successful use of the technique on paintings further demonstrate how OCT may be readily adaptable to other similar tasks, such as in the fields of forensic or materials science. In a synergistic approach, in which information is obtained with a variety of noninvasive techniques, OCT is demonstrably effective and offers great potential for further development. © 2009 American Chemical Society.&quot;,&quot;issue&quot;:&quot;6&quot;,&quot;volume&quot;:&quot;43&quot;},&quot;isTemporary&quot;:false}],&quot;properties&quot;:{&quot;noteIndex&quot;:0},&quot;isEdited&quot;:false,&quot;manualOverride&quot;:{&quot;isManuallyOverridden&quot;:false,&quot;citeprocText&quot;:&quot;&lt;sup&gt;1&lt;/sup&gt;&quot;,&quot;manualOverrideText&quot;:&quot;&quot;},&quot;citationTag&quot;:&quot;MENDELEY_CITATION_v3_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&quot;},{&quot;citationID&quot;:&quot;MENDELEY_CITATION_83acde5a-0dc4-41c6-ab06-74b5d51c976f&quot;,&quot;citationItems&quot;:[{&quot;id&quot;:&quot;3f885d9e-f142-3b7f-9e79-70d97dcdfb5a&quot;,&quot;itemData&quot;:{&quot;type&quot;:&quot;webpage&quot;,&quot;id&quot;:&quot;3f885d9e-f142-3b7f-9e79-70d97dcdfb5a&quot;,&quot;title&quot;:&quot;Fiber polarization controllers, explained by RP Photonics Encyclopedia; bat ear&quot;,&quot;accessed&quot;:{&quot;date-parts&quot;:[[2021,12,11]]},&quot;URL&quot;:&quot;https://www.rp-photonics.com/fiber_polarization_controllers.html&quot;},&quot;isTemporary&quot;:false}],&quot;properties&quot;:{&quot;noteIndex&quot;:0},&quot;isEdited&quot;:false,&quot;manualOverride&quot;:{&quot;isManuallyOverridden&quot;:false,&quot;citeprocText&quot;:&quot;&lt;sup&gt;8&lt;/sup&gt;&quot;,&quot;manualOverrideText&quot;:&quot;&quot;},&quot;citationTag&quot;:&quot;MENDELEY_CITATION_v3_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&quot;},{&quot;citationID&quot;:&quot;MENDELEY_CITATION_cbc7ccf8-fb96-497a-b8b6-b6a3c7ce1109&quot;,&quot;citationItems&quot;:[{&quot;id&quot;:&quot;98f2da30-576e-3f57-bad9-48bfbaa85b76&quot;,&quot;itemData&quot;:{&quot;type&quot;:&quot;webpage&quot;,&quot;id&quot;:&quot;98f2da30-576e-3f57-bad9-48bfbaa85b76&quot;,&quot;title&quot;:&quot;Understanding Neutral Density Filters | Edmund Optics&quot;,&quot;accessed&quot;:{&quot;date-parts&quot;:[[2021,12,12]]},&quot;URL&quot;:&quot;https://www.edmundoptics.com/knowledge-center/application-notes/optics/understanding-neutral-density-filters/&quot;},&quot;isTemporary&quot;:false}],&quot;properties&quot;:{&quot;noteIndex&quot;:0},&quot;isEdited&quot;:false,&quot;manualOverride&quot;:{&quot;isManuallyOverridden&quot;:false,&quot;citeprocText&quot;:&quot;&lt;sup&gt;9&lt;/sup&gt;&quot;,&quot;manualOverrideText&quot;:&quot;&quot;},&quot;citationTag&quot;:&quot;MENDELEY_CITATION_v3_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&quot;},{&quot;citationID&quot;:&quot;MENDELEY_CITATION_6f7674a8-698c-466f-aff5-386419743c72&quot;,&quot;citationItems&quot;:[{&quot;id&quot;:&quot;dbb67e55-42f2-3f0f-8304-1ab23c7e822f&quot;,&quot;itemData&quot;:{&quot;type&quot;:&quot;article-journal&quot;,&quot;id&quot;:&quot;dbb67e55-42f2-3f0f-8304-1ab23c7e822f&quot;,&quot;title&quot;:&quot;Optical Pulse Compression with Diffraction Gratings&quot;,&quot;author&quot;:[{&quot;family&quot;:&quot;Treacy&quot;,&quot;given&quot;:&quot;Edmond B.&quot;,&quot;parse-names&quot;:false,&quot;dropping-particle&quot;:&quot;&quot;,&quot;non-dropping-particle&quot;:&quot;&quot;}],&quot;container-title&quot;:&quot;IEEE Journal of Quantum Electronics&quot;,&quot;accessed&quot;:{&quot;date-parts&quot;:[[2021,12,12]]},&quot;DOI&quot;:&quot;10.1109/JQE.1969.1076303&quot;,&quot;ISSN&quot;:&quot;15581713&quot;,&quot;issued&quot;:{&quot;date-parts&quot;:[[1969]]},&quot;page&quot;:&quot;454-458&quot;,&quot;abstract&quot;:&quot;The theory of the diffraction grating pair is developed by expanding the frequency dependence of the phase shift as far as the quadratic frequency term. The analogy between pulse compression and Fresnel diffraction is treated. The effect of the cubic phase term is discussed for ultrashort pulses having appreciable fractional bandwidth. © 1969 IEEE. All rights reserved.&quot;,&quot;issue&quot;:&quot;9&quot;,&quot;volume&quot;:&quot;5&quot;},&quot;isTemporary&quot;:false}],&quot;properties&quot;:{&quot;noteIndex&quot;:0},&quot;isEdited&quot;:false,&quot;manualOverride&quot;:{&quot;isManuallyOverridden&quot;:false,&quot;citeprocText&quot;:&quot;&lt;sup&gt;10&lt;/sup&gt;&quot;,&quot;manualOverrideText&quot;:&quot;&quot;},&quot;citationTag&quot;:&quot;MENDELEY_CITATION_v3_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&quot;},{&quot;citationID&quot;:&quot;MENDELEY_CITATION_edabbd0e-b31c-44c4-94a7-3447e059b654&quot;,&quot;citationItems&quot;:[{&quot;id&quot;:&quot;7b7f3387-ce8e-306e-89d3-80a1b871b3a3&quot;,&quot;itemData&quot;:{&quot;type&quot;:&quot;article-journal&quot;,&quot;id&quot;:&quot;7b7f3387-ce8e-306e-89d3-80a1b871b3a3&quot;,&quot;title&quot;:&quot;Structural examination of easel paintings with optical coherence tomography&quot;,&quot;author&quot;:[{&quot;family&quot;:&quot;Targowski&quot;,&quot;given&quot;:&quot;Piotr&quot;,&quot;parse-names&quot;:false,&quot;dropping-particle&quot;:&quot;&quot;,&quot;non-dropping-particle&quot;:&quot;&quot;},{&quot;family&quot;:&quot;Iwanicka&quot;,&quot;given&quot;:&quot;Magdalena&quot;,&quot;parse-names&quot;:false,&quot;dropping-particle&quot;:&quot;&quot;,&quot;non-dropping-particle&quot;:&quot;&quot;},{&quot;family&quot;:&quot;Tymińska-Widmer&quot;,&quot;given&quot;:&quot;Ludmiła&quot;,&quot;parse-names&quot;:false,&quot;dropping-particle&quot;:&quot;&quot;,&quot;non-dropping-particle&quot;:&quot;&quot;},{&quot;family&quot;:&quot;Sylwestrzak&quot;,&quot;given&quot;:&quot;Marcin&quot;,&quot;parse-names&quot;:false,&quot;dropping-particle&quot;:&quot;&quot;,&quot;non-dropping-particle&quot;:&quot;&quot;},{&quot;family&quot;:&quot;Kwiatkowska&quot;,&quot;given&quot;:&quot;Ewa A.&quot;,&quot;parse-names&quot;:false,&quot;dropping-particle&quot;:&quot;&quot;,&quot;non-dropping-particle&quot;:&quot;&quot;}],&quot;container-title&quot;:&quot;Accounts of Chemical Research&quot;,&quot;DOI&quot;:&quot;10.1021/ar900195d&quot;,&quot;ISSN&quot;:&quot;00014842&quot;,&quot;issued&quot;:{&quot;date-parts&quot;:[[2010,6,15]]},&quot;page&quot;:&quot;826-836&quot;,&quot;abstract&quot;:&quot;Identification of the order, thickness, composition, and possibly the origin of the paint layers forming the structure of a painting, that is, its stratigraphy, is important in confirming its attribution and history as well as planning conservation treatments. The most common method of examination is analysis of a sample collected from the art object, both visually with a microscope and instrumentally through a variety of sophisticated, modern analytical tools. Because of its invasiveness, however, sampling is less than ideally compatible with conservation ethics; it is severely restricted with respect to the amount of material extirpated from the artwork. Sampling is also rather limited in that it provides only very local information. There is, therefore, a great need for a noninvasive method with sufficient in-depth resolution for resolving the stratigraphy of works of art. Optical coherence tomography (OCT) is a noninvasive, noncontact method of optical sectioning of partially transparent objects, with micrometer-level axial resolution. The method utilizes near-infrared light of low intensity (a few milliwatts) to obtain cross-sectional images of various objects; it has been mostly used in medical diagnostics. Through the serial collection of many such images, volume information may be extracted. The application of OCT to the examination of art objects has been in development since 2003. In this Account, we present a short introduction to the technique, briefly discuss the apparatus we use, and provide a paradigm for reading OCT tomograms. Unlike the majority of papers published previously, this Account focuses on one, very specific, use of OCT. We then consider two examples of successful, practical application of the technique. At the request of a conservation studio, the characteristics of inscriptions on two oil paintings, originating from the 18th and 19th centuries, were analyzed. In the first case, it was possible to resolve some questions concerning the history of the work. From an analysis of the positions of the paint layers involved in three inscriptions in relation to other strata of the painting, the order of events in its history was resolved. It was evident that the original text had been overpainted and that the other inscriptions were added later, thus providing convincing evidence as to the paintings true date of creation. In the second example, a painting was analyzed with the aim of confirming the possibility of forgery of the artists signature, and evidence strongly supporting this supposition is presented. These two specific examples of successful use of the technique on paintings further demonstrate how OCT may be readily adaptable to other similar tasks, such as in the fields of forensic or materials science. In a synergistic approach, in which information is obtained with a variety of noninvasive techniques, OCT is demonstrably effective and offers great potential for further development. © 2009 American Chemical Society.&quot;,&quot;issue&quot;:&quot;6&quot;,&quot;volume&quot;:&quot;43&quot;},&quot;isTemporary&quot;:false}],&quot;properties&quot;:{&quot;noteIndex&quot;:0},&quot;isEdited&quot;:false,&quot;manualOverride&quot;:{&quot;isManuallyOverridden&quot;:false,&quot;citeprocText&quot;:&quot;&lt;sup&gt;1&lt;/sup&gt;&quot;,&quot;manualOverrideText&quot;:&quot;&quot;},&quot;citationTag&quot;:&quot;MENDELEY_CITATION_v3_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&quot;},{&quot;citationID&quot;:&quot;MENDELEY_CITATION_60ef70bf-7b1d-4c19-8666-d0ec1cc21b45&quot;,&quot;citationItems&quot;:[{&quot;id&quot;:&quot;7b7f3387-ce8e-306e-89d3-80a1b871b3a3&quot;,&quot;itemData&quot;:{&quot;type&quot;:&quot;article-journal&quot;,&quot;id&quot;:&quot;7b7f3387-ce8e-306e-89d3-80a1b871b3a3&quot;,&quot;title&quot;:&quot;Structural examination of easel paintings with optical coherence tomography&quot;,&quot;author&quot;:[{&quot;family&quot;:&quot;Targowski&quot;,&quot;given&quot;:&quot;Piotr&quot;,&quot;parse-names&quot;:false,&quot;dropping-particle&quot;:&quot;&quot;,&quot;non-dropping-particle&quot;:&quot;&quot;},{&quot;family&quot;:&quot;Iwanicka&quot;,&quot;given&quot;:&quot;Magdalena&quot;,&quot;parse-names&quot;:false,&quot;dropping-particle&quot;:&quot;&quot;,&quot;non-dropping-particle&quot;:&quot;&quot;},{&quot;family&quot;:&quot;Tymińska-Widmer&quot;,&quot;given&quot;:&quot;Ludmiła&quot;,&quot;parse-names&quot;:false,&quot;dropping-particle&quot;:&quot;&quot;,&quot;non-dropping-particle&quot;:&quot;&quot;},{&quot;family&quot;:&quot;Sylwestrzak&quot;,&quot;given&quot;:&quot;Marcin&quot;,&quot;parse-names&quot;:false,&quot;dropping-particle&quot;:&quot;&quot;,&quot;non-dropping-particle&quot;:&quot;&quot;},{&quot;family&quot;:&quot;Kwiatkowska&quot;,&quot;given&quot;:&quot;Ewa A.&quot;,&quot;parse-names&quot;:false,&quot;dropping-particle&quot;:&quot;&quot;,&quot;non-dropping-particle&quot;:&quot;&quot;}],&quot;container-title&quot;:&quot;Accounts of Chemical Research&quot;,&quot;DOI&quot;:&quot;10.1021/ar900195d&quot;,&quot;ISSN&quot;:&quot;00014842&quot;,&quot;issued&quot;:{&quot;date-parts&quot;:[[2010,6,15]]},&quot;page&quot;:&quot;826-836&quot;,&quot;abstract&quot;:&quot;Identification of the order, thickness, composition, and possibly the origin of the paint layers forming the structure of a painting, that is, its stratigraphy, is important in confirming its attribution and history as well as planning conservation treatments. The most common method of examination is analysis of a sample collected from the art object, both visually with a microscope and instrumentally through a variety of sophisticated, modern analytical tools. Because of its invasiveness, however, sampling is less than ideally compatible with conservation ethics; it is severely restricted with respect to the amount of material extirpated from the artwork. Sampling is also rather limited in that it provides only very local information. There is, therefore, a great need for a noninvasive method with sufficient in-depth resolution for resolving the stratigraphy of works of art. Optical coherence tomography (OCT) is a noninvasive, noncontact method of optical sectioning of partially transparent objects, with micrometer-level axial resolution. The method utilizes near-infrared light of low intensity (a few milliwatts) to obtain cross-sectional images of various objects; it has been mostly used in medical diagnostics. Through the serial collection of many such images, volume information may be extracted. The application of OCT to the examination of art objects has been in development since 2003. In this Account, we present a short introduction to the technique, briefly discuss the apparatus we use, and provide a paradigm for reading OCT tomograms. Unlike the majority of papers published previously, this Account focuses on one, very specific, use of OCT. We then consider two examples of successful, practical application of the technique. At the request of a conservation studio, the characteristics of inscriptions on two oil paintings, originating from the 18th and 19th centuries, were analyzed. In the first case, it was possible to resolve some questions concerning the history of the work. From an analysis of the positions of the paint layers involved in three inscriptions in relation to other strata of the painting, the order of events in its history was resolved. It was evident that the original text had been overpainted and that the other inscriptions were added later, thus providing convincing evidence as to the paintings true date of creation. In the second example, a painting was analyzed with the aim of confirming the possibility of forgery of the artists signature, and evidence strongly supporting this supposition is presented. These two specific examples of successful use of the technique on paintings further demonstrate how OCT may be readily adaptable to other similar tasks, such as in the fields of forensic or materials science. In a synergistic approach, in which information is obtained with a variety of noninvasive techniques, OCT is demonstrably effective and offers great potential for further development. © 2009 American Chemical Society.&quot;,&quot;issue&quot;:&quot;6&quot;,&quot;volume&quot;:&quot;43&quot;},&quot;isTemporary&quot;:false}],&quot;properties&quot;:{&quot;noteIndex&quot;:0},&quot;isEdited&quot;:false,&quot;manualOverride&quot;:{&quot;isManuallyOverridden&quot;:false,&quot;citeprocText&quot;:&quot;&lt;sup&gt;1&lt;/sup&gt;&quot;,&quot;manualOverrideText&quot;:&quot;&quot;},&quot;citationTag&quot;:&quot;MENDELEY_CITATION_v3_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&quot;},{&quot;citationID&quot;:&quot;MENDELEY_CITATION_8093f23e-da6e-4ded-822e-504adbdfe8c9&quot;,&quot;citationItems&quot;:[{&quot;id&quot;:&quot;3f30155e-f9bd-390d-b1c0-baff7aab61ad&quot;,&quot;itemData&quot;:{&quot;type&quot;:&quot;webpage&quot;,&quot;id&quot;:&quot;3f30155e-f9bd-390d-b1c0-baff7aab61ad&quot;,&quot;title&quot;:&quot;5: MOS Capacitor and MOSFET - Semiconductor Devices: Physics and Technology, 3rd Edition [Book]&quot;,&quot;accessed&quot;:{&quot;date-parts&quot;:[[2021,12,12]]},&quot;URL&quot;:&quot;https://www.oreilly.com/library/view/semiconductor-devices-physics/9780470537947/13_chap05.html&quot;},&quot;isTemporary&quot;:false}],&quot;properties&quot;:{&quot;noteIndex&quot;:0},&quot;isEdited&quot;:false,&quot;manualOverride&quot;:{&quot;isManuallyOverridden&quot;:false,&quot;citeprocText&quot;:&quot;&lt;sup&gt;11&lt;/sup&gt;&quot;,&quot;manualOverrideText&quot;:&quot;&quot;},&quot;citationTag&quot;:&quot;MENDELEY_CITATION_v3_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&quot;},{&quot;citationID&quot;:&quot;MENDELEY_CITATION_bae4d28d-26e6-4a88-849c-e507b9463b86&quot;,&quot;citationItems&quot;:[{&quot;id&quot;:&quot;7b7f3387-ce8e-306e-89d3-80a1b871b3a3&quot;,&quot;itemData&quot;:{&quot;type&quot;:&quot;article-journal&quot;,&quot;id&quot;:&quot;7b7f3387-ce8e-306e-89d3-80a1b871b3a3&quot;,&quot;title&quot;:&quot;Structural examination of easel paintings with optical coherence tomography&quot;,&quot;author&quot;:[{&quot;family&quot;:&quot;Targowski&quot;,&quot;given&quot;:&quot;Piotr&quot;,&quot;parse-names&quot;:false,&quot;dropping-particle&quot;:&quot;&quot;,&quot;non-dropping-particle&quot;:&quot;&quot;},{&quot;family&quot;:&quot;Iwanicka&quot;,&quot;given&quot;:&quot;Magdalena&quot;,&quot;parse-names&quot;:false,&quot;dropping-particle&quot;:&quot;&quot;,&quot;non-dropping-particle&quot;:&quot;&quot;},{&quot;family&quot;:&quot;Tymińska-Widmer&quot;,&quot;given&quot;:&quot;Ludmiła&quot;,&quot;parse-names&quot;:false,&quot;dropping-particle&quot;:&quot;&quot;,&quot;non-dropping-particle&quot;:&quot;&quot;},{&quot;family&quot;:&quot;Sylwestrzak&quot;,&quot;given&quot;:&quot;Marcin&quot;,&quot;parse-names&quot;:false,&quot;dropping-particle&quot;:&quot;&quot;,&quot;non-dropping-particle&quot;:&quot;&quot;},{&quot;family&quot;:&quot;Kwiatkowska&quot;,&quot;given&quot;:&quot;Ewa A.&quot;,&quot;parse-names&quot;:false,&quot;dropping-particle&quot;:&quot;&quot;,&quot;non-dropping-particle&quot;:&quot;&quot;}],&quot;container-title&quot;:&quot;Accounts of Chemical Research&quot;,&quot;DOI&quot;:&quot;10.1021/ar900195d&quot;,&quot;ISSN&quot;:&quot;00014842&quot;,&quot;issued&quot;:{&quot;date-parts&quot;:[[2010,6,15]]},&quot;page&quot;:&quot;826-836&quot;,&quot;abstract&quot;:&quot;Identification of the order, thickness, composition, and possibly the origin of the paint layers forming the structure of a painting, that is, its stratigraphy, is important in confirming its attribution and history as well as planning conservation treatments. The most common method of examination is analysis of a sample collected from the art object, both visually with a microscope and instrumentally through a variety of sophisticated, modern analytical tools. Because of its invasiveness, however, sampling is less than ideally compatible with conservation ethics; it is severely restricted with respect to the amount of material extirpated from the artwork. Sampling is also rather limited in that it provides only very local information. There is, therefore, a great need for a noninvasive method with sufficient in-depth resolution for resolving the stratigraphy of works of art. Optical coherence tomography (OCT) is a noninvasive, noncontact method of optical sectioning of partially transparent objects, with micrometer-level axial resolution. The method utilizes near-infrared light of low intensity (a few milliwatts) to obtain cross-sectional images of various objects; it has been mostly used in medical diagnostics. Through the serial collection of many such images, volume information may be extracted. The application of OCT to the examination of art objects has been in development since 2003. In this Account, we present a short introduction to the technique, briefly discuss the apparatus we use, and provide a paradigm for reading OCT tomograms. Unlike the majority of papers published previously, this Account focuses on one, very specific, use of OCT. We then consider two examples of successful, practical application of the technique. At the request of a conservation studio, the characteristics of inscriptions on two oil paintings, originating from the 18th and 19th centuries, were analyzed. In the first case, it was possible to resolve some questions concerning the history of the work. From an analysis of the positions of the paint layers involved in three inscriptions in relation to other strata of the painting, the order of events in its history was resolved. It was evident that the original text had been overpainted and that the other inscriptions were added later, thus providing convincing evidence as to the paintings true date of creation. In the second example, a painting was analyzed with the aim of confirming the possibility of forgery of the artists signature, and evidence strongly supporting this supposition is presented. These two specific examples of successful use of the technique on paintings further demonstrate how OCT may be readily adaptable to other similar tasks, such as in the fields of forensic or materials science. In a synergistic approach, in which information is obtained with a variety of noninvasive techniques, OCT is demonstrably effective and offers great potential for further development. © 2009 American Chemical Society.&quot;,&quot;issue&quot;:&quot;6&quot;,&quot;volume&quot;:&quot;43&quot;},&quot;isTemporary&quot;:false}],&quot;properties&quot;:{&quot;noteIndex&quot;:0},&quot;isEdited&quot;:false,&quot;manualOverride&quot;:{&quot;isManuallyOverridden&quot;:false,&quot;citeprocText&quot;:&quot;&lt;sup&gt;1&lt;/sup&gt;&quot;,&quot;manualOverrideText&quot;:&quot;&quot;},&quot;citationTag&quot;:&quot;MENDELEY_CITATION_v3_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&quot;},{&quot;citationID&quot;:&quot;MENDELEY_CITATION_b2c06fb6-0bcd-424d-bfa0-574182233d4e&quot;,&quot;citationItems&quot;:[{&quot;id&quot;:&quot;f9af196d-e67d-34e8-a30b-8c43f96cacd1&quot;,&quot;itemData&quot;:{&quot;type&quot;:&quot;article-journal&quot;,&quot;id&quot;:&quot;f9af196d-e67d-34e8-a30b-8c43f96cacd1&quot;,&quot;title&quot;:&quot;Optical coherence tomography in art diagnostics and restoration&quot;,&quot;author&quot;:[{&quot;family&quot;:&quot;Targowski&quot;,&quot;given&quot;:&quot;P.&quot;,&quot;parse-names&quot;:false,&quot;dropping-particle&quot;:&quot;&quot;,&quot;non-dropping-particle&quot;:&quot;&quot;},{&quot;family&quot;:&quot;Rouba&quot;,&quot;given&quot;:&quot;B.&quot;,&quot;parse-names&quot;:false,&quot;dropping-particle&quot;:&quot;&quot;,&quot;non-dropping-particle&quot;:&quot;&quot;},{&quot;family&quot;:&quot;Góra&quot;,&quot;given&quot;:&quot;M.&quot;,&quot;parse-names&quot;:false,&quot;dropping-particle&quot;:&quot;&quot;,&quot;non-dropping-particle&quot;:&quot;&quot;},{&quot;family&quot;:&quot;Tymińska-Widmer&quot;,&quot;given&quot;:&quot;L.&quot;,&quot;parse-names&quot;:false,&quot;dropping-particle&quot;:&quot;&quot;,&quot;non-dropping-particle&quot;:&quot;&quot;},{&quot;family&quot;:&quot;Marczak&quot;,&quot;given&quot;:&quot;J.&quot;,&quot;parse-names&quot;:false,&quot;dropping-particle&quot;:&quot;&quot;,&quot;non-dropping-particle&quot;:&quot;&quot;},{&quot;family&quot;:&quot;Kowalczyk&quot;,&quot;given&quot;:&quot;A.&quot;,&quot;parse-names&quot;:false,&quot;dropping-particle&quot;:&quot;&quot;,&quot;non-dropping-particle&quot;:&quot;&quot;}],&quot;container-title&quot;:&quot;Applied Physics A: Materials Science and Processing&quot;,&quot;DOI&quot;:&quot;10.1007/s00339-008-4446-x&quot;,&quot;ISSN&quot;:&quot;09478396&quot;,&quot;issued&quot;:{&quot;date-parts&quot;:[[2008,7]]},&quot;page&quot;:&quot;1-9&quot;,&quot;abstract&quot;:&quot;An overview of the technique of optical coherence tomography (OCT) is presented, and a spectral OCT instrument especially designed for art diagnostics is described. The applicability of OCT to the stratigraphy of oil paintings is discussed with emphasis on examination of the artist's signature. For the first time, OCT tomograms of stained glass are presented and discussed. The utilisation of Spectral OCT in real-time monitoring of varnish ablation is discussed with examples of ablation, melting and evaporation, and exfoliation of the varnish layer provided, for the first time. © 2008 Springer-Verlag.&quot;,&quot;issue&quot;:&quot;1&quot;,&quot;volume&quot;:&quot;92&quot;},&quot;isTemporary&quot;:false},{&quot;id&quot;:&quot;daeb07d4-c154-33a0-b875-bf865b4e0a97&quot;,&quot;itemData&quot;:{&quot;type&quot;:&quot;paper-conference&quot;,&quot;id&quot;:&quot;daeb07d4-c154-33a0-b875-bf865b4e0a97&quot;,&quot;title&quot;:&quot;Application of OCT to examination of easel paintings&quot;,&quot;author&quot;:[{&quot;family&quot;:&quot;Liang&quot;,&quot;given&quot;:&quot;Haida&quot;,&quot;parse-names&quot;:false,&quot;dropping-particle&quot;:&quot;&quot;,&quot;non-dropping-particle&quot;:&quot;&quot;},{&quot;family&quot;:&quot;Cucu&quot;,&quot;given&quot;:&quot;Rada&quot;,&quot;parse-names&quot;:false,&quot;dropping-particle&quot;:&quot;&quot;,&quot;non-dropping-particle&quot;:&quot;&quot;},{&quot;family&quot;:&quot;Dobre&quot;,&quot;given&quot;:&quot;George M.&quot;,&quot;parse-names&quot;:false,&quot;dropping-particle&quot;:&quot;&quot;,&quot;non-dropping-particle&quot;:&quot;&quot;},{&quot;family&quot;:&quot;Jackson&quot;,&quot;given&quot;:&quot;David A.&quot;,&quot;parse-names&quot;:false,&quot;dropping-particle&quot;:&quot;&quot;,&quot;non-dropping-particle&quot;:&quot;&quot;},{&quot;family&quot;:&quot;Pedro&quot;,&quot;given&quot;:&quot;Justin&quot;,&quot;parse-names&quot;:false,&quot;dropping-particle&quot;:&quot;&quot;,&quot;non-dropping-particle&quot;:&quot;&quot;},{&quot;family&quot;:&quot;Pannell&quot;,&quot;given&quot;:&quot;Christopher&quot;,&quot;parse-names&quot;:false,&quot;dropping-particle&quot;:&quot;&quot;,&quot;non-dropping-particle&quot;:&quot;&quot;},{&quot;family&quot;:&quot;Saunders&quot;,&quot;given&quot;:&quot;David&quot;,&quot;parse-names&quot;:false,&quot;dropping-particle&quot;:&quot;&quot;,&quot;non-dropping-particle&quot;:&quot;&quot;},{&quot;family&quot;:&quot;Podoleanu&quot;,&quot;given&quot;:&quot;Adrian G.&quot;,&quot;parse-names&quot;:false,&quot;dropping-particle&quot;:&quot;&quot;,&quot;non-dropping-particle&quot;:&quot;&quot;}],&quot;container-title&quot;:&quot;Second European Workshop on Optical Fibre Sensors&quot;,&quot;DOI&quot;:&quot;10.1117/12.566780&quot;,&quot;ISSN&quot;:&quot;0277786X&quot;,&quot;issued&quot;:{&quot;date-parts&quot;:[[2004,6,9]]},&quot;page&quot;:&quot;378&quot;,&quot;abstract&quot;:&quot;We present results of applying low coherence interferometry to gallery paintings. Infrared low coherence interferometry is capable of non-destructive examination of paintings in 3D, which shows not only the structure of the varnish layer but also the paint layers.&quot;,&quot;publisher&quot;:&quot;SPIE&quot;,&quot;volume&quot;:&quot;5502&quot;},&quot;isTemporary&quot;:false}],&quot;properties&quot;:{&quot;noteIndex&quot;:0},&quot;isEdited&quot;:false,&quot;manualOverride&quot;:{&quot;isManuallyOverridden&quot;:false,&quot;citeprocText&quot;:&quot;&lt;sup&gt;2,12&lt;/sup&gt;&quot;,&quot;manualOverrideText&quot;:&quot;&quot;},&quot;citationTag&quot;:&quot;MENDELEY_CITATION_v3_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&quot;},{&quot;citationID&quot;:&quot;MENDELEY_CITATION_42abbea2-fea4-4de9-9ecb-f9151a28e425&quot;,&quot;citationItems&quot;:[{&quot;id&quot;:&quot;ce907cd2-dfde-3e99-8f86-9934a120e010&quot;,&quot;itemData&quot;:{&quot;type&quot;:&quot;article-journal&quot;,&quot;id&quot;:&quot;ce907cd2-dfde-3e99-8f86-9934a120e010&quot;,&quot;title&quot;:&quot;The application of optical coherence tomography to non-destructive examination of museum objects&quot;,&quot;author&quot;:[{&quot;family&quot;:&quot;Targowski&quot;,&quot;given&quot;:&quot;Piotr&quot;,&quot;parse-names&quot;:false,&quot;dropping-particle&quot;:&quot;&quot;,&quot;non-dropping-particle&quot;:&quot;&quot;},{&quot;family&quot;:&quot;Rouba&quot;,&quot;given&quot;:&quot;Bogumiła&quot;,&quot;parse-names&quot;:false,&quot;dropping-particle&quot;:&quot;&quot;,&quot;non-dropping-particle&quot;:&quot;&quot;},{&quot;family&quot;:&quot;Wojtkowski&quot;,&quot;given&quot;:&quot;Maciej&quot;,&quot;parse-names&quot;:false,&quot;dropping-particle&quot;:&quot;&quot;,&quot;non-dropping-particle&quot;:&quot;&quot;},{&quot;family&quot;:&quot;Kowalczyk&quot;,&quot;given&quot;:&quot;Andrzej&quot;,&quot;parse-names&quot;:false,&quot;dropping-particle&quot;:&quot;&quot;,&quot;non-dropping-particle&quot;:&quot;&quot;}],&quot;container-title&quot;:&quot;Studies in Conservation&quot;,&quot;DOI&quot;:&quot;10.1179/sic.2004.49.2.107&quot;,&quot;ISSN&quot;:&quot;00393630&quot;,&quot;issued&quot;:{&quot;date-parts&quot;:[[2004]]},&quot;page&quot;:&quot;107-114&quot;,&quot;abstract&quot;:&quot;The application of Fourier domain optical coherence tomography (FDOCT), a new implementation of incoherent light interferometry, to the examination of museum objects is described. The technique has been applied to the examination of porcelain and faience ceramics, and to the investigation of paintings. Time-resolved optical coherence tomography was used to study the surface profile of a painting during changes in the environment surrounding the object. The method provides precise section and surface profiles with micrometer resolution, and is complementary to other optical methods.&quot;,&quot;publisher&quot;:&quot;Int. Inst. for Conservation of Historic and Artistic Works&quot;,&quot;issue&quot;:&quot;2&quot;,&quot;volume&quot;:&quot;49&quot;},&quot;isTemporary&quot;:false}],&quot;properties&quot;:{&quot;noteIndex&quot;:0},&quot;isEdited&quot;:false,&quot;manualOverride&quot;:{&quot;isManuallyOverridden&quot;:false,&quot;citeprocText&quot;:&quot;&lt;sup&gt;13&lt;/sup&gt;&quot;,&quot;manualOverrideText&quot;:&quot;&quot;},&quot;citationTag&quot;:&quot;MENDELEY_CITATION_v3_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&quot;},{&quot;citationID&quot;:&quot;MENDELEY_CITATION_ab66773a-6a95-4991-a277-931f8b00e642&quot;,&quot;citationItems&quot;:[{&quot;id&quot;:&quot;68ed15c9-0c45-3801-8f2d-1c07a7a4e094&quot;,&quot;itemData&quot;:{&quot;type&quot;:&quot;report&quot;,&quot;id&quot;:&quot;68ed15c9-0c45-3801-8f2d-1c07a7a4e094&quot;,&quot;title&quot;:&quot;Optical Coherence Tomography&quot;,&quot;author&quot;:[{&quot;family&quot;:&quot;Drexler&quot;,&quot;given&quot;:&quot;Wolfgang&quot;,&quot;parse-names&quot;:false,&quot;dropping-particle&quot;:&quot;&quot;,&quot;non-dropping-particle&quot;:&quot;&quot;},{&quot;family&quot;:&quot;Fujimoto&quot;,&quot;given&quot;:&quot;James G&quot;,&quot;parse-names&quot;:false,&quot;dropping-particle&quot;:&quot;&quot;,&quot;non-dropping-particle&quot;:&quot;&quot;}]},&quot;isTemporary&quot;:false}],&quot;properties&quot;:{&quot;noteIndex&quot;:0},&quot;isEdited&quot;:false,&quot;manualOverride&quot;:{&quot;isManuallyOverridden&quot;:false,&quot;citeprocText&quot;:&quot;&lt;sup&gt;14&lt;/sup&gt;&quot;,&quot;manualOverrideText&quot;:&quot;&quot;},&quot;citationTag&quot;:&quot;MENDELEY_CITATION_v3_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&quot;},{&quot;citationID&quot;:&quot;MENDELEY_CITATION_ec0d1069-87ae-4465-954c-7c63129b73a6&quot;,&quot;citationItems&quot;:[{&quot;id&quot;:&quot;68ed15c9-0c45-3801-8f2d-1c07a7a4e094&quot;,&quot;itemData&quot;:{&quot;type&quot;:&quot;report&quot;,&quot;id&quot;:&quot;68ed15c9-0c45-3801-8f2d-1c07a7a4e094&quot;,&quot;title&quot;:&quot;Optical Coherence Tomography&quot;,&quot;author&quot;:[{&quot;family&quot;:&quot;Drexler&quot;,&quot;given&quot;:&quot;Wolfgang&quot;,&quot;parse-names&quot;:false,&quot;dropping-particle&quot;:&quot;&quot;,&quot;non-dropping-particle&quot;:&quot;&quot;},{&quot;family&quot;:&quot;Fujimoto&quot;,&quot;given&quot;:&quot;James G&quot;,&quot;parse-names&quot;:false,&quot;dropping-particle&quot;:&quot;&quot;,&quot;non-dropping-particle&quot;:&quot;&quot;}]},&quot;isTemporary&quot;:false}],&quot;properties&quot;:{&quot;noteIndex&quot;:0},&quot;isEdited&quot;:false,&quot;manualOverride&quot;:{&quot;isManuallyOverridden&quot;:false,&quot;citeprocText&quot;:&quot;&lt;sup&gt;14&lt;/sup&gt;&quot;,&quot;manualOverrideText&quot;:&quot;&quot;},&quot;citationTag&quot;:&quot;MENDELEY_CITATION_v3_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&quot;},{&quot;citationID&quot;:&quot;MENDELEY_CITATION_c16b1626-e089-4e69-bc37-c15c7a71943f&quot;,&quot;citationItems&quot;:[{&quot;id&quot;:&quot;68ed15c9-0c45-3801-8f2d-1c07a7a4e094&quot;,&quot;itemData&quot;:{&quot;type&quot;:&quot;report&quot;,&quot;id&quot;:&quot;68ed15c9-0c45-3801-8f2d-1c07a7a4e094&quot;,&quot;title&quot;:&quot;Optical Coherence Tomography&quot;,&quot;author&quot;:[{&quot;family&quot;:&quot;Drexler&quot;,&quot;given&quot;:&quot;Wolfgang&quot;,&quot;parse-names&quot;:false,&quot;dropping-particle&quot;:&quot;&quot;,&quot;non-dropping-particle&quot;:&quot;&quot;},{&quot;family&quot;:&quot;Fujimoto&quot;,&quot;given&quot;:&quot;James G&quot;,&quot;parse-names&quot;:false,&quot;dropping-particle&quot;:&quot;&quot;,&quot;non-dropping-particle&quot;:&quot;&quot;}]},&quot;isTemporary&quot;:false}],&quot;properties&quot;:{&quot;noteIndex&quot;:0},&quot;isEdited&quot;:false,&quot;manualOverride&quot;:{&quot;isManuallyOverridden&quot;:false,&quot;citeprocText&quot;:&quot;&lt;sup&gt;14&lt;/sup&gt;&quot;,&quot;manualOverrideText&quot;:&quot;&quot;},&quot;citationTag&quot;:&quot;MENDELEY_CITATION_v3_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&quot;},{&quot;citationID&quot;:&quot;MENDELEY_CITATION_472cb6c3-c537-401f-99d8-82610b86692e&quot;,&quot;citationItems&quot;:[{&quot;id&quot;:&quot;7b7f3387-ce8e-306e-89d3-80a1b871b3a3&quot;,&quot;itemData&quot;:{&quot;type&quot;:&quot;article-journal&quot;,&quot;id&quot;:&quot;7b7f3387-ce8e-306e-89d3-80a1b871b3a3&quot;,&quot;title&quot;:&quot;Structural examination of easel paintings with optical coherence tomography&quot;,&quot;author&quot;:[{&quot;family&quot;:&quot;Targowski&quot;,&quot;given&quot;:&quot;Piotr&quot;,&quot;parse-names&quot;:false,&quot;dropping-particle&quot;:&quot;&quot;,&quot;non-dropping-particle&quot;:&quot;&quot;},{&quot;family&quot;:&quot;Iwanicka&quot;,&quot;given&quot;:&quot;Magdalena&quot;,&quot;parse-names&quot;:false,&quot;dropping-particle&quot;:&quot;&quot;,&quot;non-dropping-particle&quot;:&quot;&quot;},{&quot;family&quot;:&quot;Tymińska-Widmer&quot;,&quot;given&quot;:&quot;Ludmiła&quot;,&quot;parse-names&quot;:false,&quot;dropping-particle&quot;:&quot;&quot;,&quot;non-dropping-particle&quot;:&quot;&quot;},{&quot;family&quot;:&quot;Sylwestrzak&quot;,&quot;given&quot;:&quot;Marcin&quot;,&quot;parse-names&quot;:false,&quot;dropping-particle&quot;:&quot;&quot;,&quot;non-dropping-particle&quot;:&quot;&quot;},{&quot;family&quot;:&quot;Kwiatkowska&quot;,&quot;given&quot;:&quot;Ewa A.&quot;,&quot;parse-names&quot;:false,&quot;dropping-particle&quot;:&quot;&quot;,&quot;non-dropping-particle&quot;:&quot;&quot;}],&quot;container-title&quot;:&quot;Accounts of Chemical Research&quot;,&quot;DOI&quot;:&quot;10.1021/ar900195d&quot;,&quot;ISSN&quot;:&quot;00014842&quot;,&quot;issued&quot;:{&quot;date-parts&quot;:[[2010,6,15]]},&quot;page&quot;:&quot;826-836&quot;,&quot;abstract&quot;:&quot;Identification of the order, thickness, composition, and possibly the origin of the paint layers forming the structure of a painting, that is, its stratigraphy, is important in confirming its attribution and history as well as planning conservation treatments. The most common method of examination is analysis of a sample collected from the art object, both visually with a microscope and instrumentally through a variety of sophisticated, modern analytical tools. Because of its invasiveness, however, sampling is less than ideally compatible with conservation ethics; it is severely restricted with respect to the amount of material extirpated from the artwork. Sampling is also rather limited in that it provides only very local information. There is, therefore, a great need for a noninvasive method with sufficient in-depth resolution for resolving the stratigraphy of works of art. Optical coherence tomography (OCT) is a noninvasive, noncontact method of optical sectioning of partially transparent objects, with micrometer-level axial resolution. The method utilizes near-infrared light of low intensity (a few milliwatts) to obtain cross-sectional images of various objects; it has been mostly used in medical diagnostics. Through the serial collection of many such images, volume information may be extracted. The application of OCT to the examination of art objects has been in development since 2003. In this Account, we present a short introduction to the technique, briefly discuss the apparatus we use, and provide a paradigm for reading OCT tomograms. Unlike the majority of papers published previously, this Account focuses on one, very specific, use of OCT. We then consider two examples of successful, practical application of the technique. At the request of a conservation studio, the characteristics of inscriptions on two oil paintings, originating from the 18th and 19th centuries, were analyzed. In the first case, it was possible to resolve some questions concerning the history of the work. From an analysis of the positions of the paint layers involved in three inscriptions in relation to other strata of the painting, the order of events in its history was resolved. It was evident that the original text had been overpainted and that the other inscriptions were added later, thus providing convincing evidence as to the paintings true date of creation. In the second example, a painting was analyzed with the aim of confirming the possibility of forgery of the artists signature, and evidence strongly supporting this supposition is presented. These two specific examples of successful use of the technique on paintings further demonstrate how OCT may be readily adaptable to other similar tasks, such as in the fields of forensic or materials science. In a synergistic approach, in which information is obtained with a variety of noninvasive techniques, OCT is demonstrably effective and offers great potential for further development. © 2009 American Chemical Society.&quot;,&quot;issue&quot;:&quot;6&quot;,&quot;volume&quot;:&quot;43&quot;},&quot;isTemporary&quot;:false}],&quot;properties&quot;:{&quot;noteIndex&quot;:0},&quot;isEdited&quot;:false,&quot;manualOverride&quot;:{&quot;isManuallyOverridden&quot;:false,&quot;citeprocText&quot;:&quot;&lt;sup&gt;1&lt;/sup&gt;&quot;,&quot;manualOverrideText&quot;:&quot;&quot;},&quot;citationTag&quot;:&quot;MENDELEY_CITATION_v3_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&quot;},{&quot;citationID&quot;:&quot;MENDELEY_CITATION_57bd5922-6b6d-452c-af05-c05868bdfab0&quot;,&quot;citationItems&quot;:[{&quot;id&quot;:&quot;68ed15c9-0c45-3801-8f2d-1c07a7a4e094&quot;,&quot;itemData&quot;:{&quot;type&quot;:&quot;report&quot;,&quot;id&quot;:&quot;68ed15c9-0c45-3801-8f2d-1c07a7a4e094&quot;,&quot;title&quot;:&quot;Optical Coherence Tomography&quot;,&quot;author&quot;:[{&quot;family&quot;:&quot;Drexler&quot;,&quot;given&quot;:&quot;Wolfgang&quot;,&quot;parse-names&quot;:false,&quot;dropping-particle&quot;:&quot;&quot;,&quot;non-dropping-particle&quot;:&quot;&quot;},{&quot;family&quot;:&quot;Fujimoto&quot;,&quot;given&quot;:&quot;James G&quot;,&quot;parse-names&quot;:false,&quot;dropping-particle&quot;:&quot;&quot;,&quot;non-dropping-particle&quot;:&quot;&quot;}]},&quot;isTemporary&quot;:false},{&quot;id&quot;:&quot;7b7f3387-ce8e-306e-89d3-80a1b871b3a3&quot;,&quot;itemData&quot;:{&quot;type&quot;:&quot;article-journal&quot;,&quot;id&quot;:&quot;7b7f3387-ce8e-306e-89d3-80a1b871b3a3&quot;,&quot;title&quot;:&quot;Structural examination of easel paintings with optical coherence tomography&quot;,&quot;author&quot;:[{&quot;family&quot;:&quot;Targowski&quot;,&quot;given&quot;:&quot;Piotr&quot;,&quot;parse-names&quot;:false,&quot;dropping-particle&quot;:&quot;&quot;,&quot;non-dropping-particle&quot;:&quot;&quot;},{&quot;family&quot;:&quot;Iwanicka&quot;,&quot;given&quot;:&quot;Magdalena&quot;,&quot;parse-names&quot;:false,&quot;dropping-particle&quot;:&quot;&quot;,&quot;non-dropping-particle&quot;:&quot;&quot;},{&quot;family&quot;:&quot;Tymińska-Widmer&quot;,&quot;given&quot;:&quot;Ludmiła&quot;,&quot;parse-names&quot;:false,&quot;dropping-particle&quot;:&quot;&quot;,&quot;non-dropping-particle&quot;:&quot;&quot;},{&quot;family&quot;:&quot;Sylwestrzak&quot;,&quot;given&quot;:&quot;Marcin&quot;,&quot;parse-names&quot;:false,&quot;dropping-particle&quot;:&quot;&quot;,&quot;non-dropping-particle&quot;:&quot;&quot;},{&quot;family&quot;:&quot;Kwiatkowska&quot;,&quot;given&quot;:&quot;Ewa A.&quot;,&quot;parse-names&quot;:false,&quot;dropping-particle&quot;:&quot;&quot;,&quot;non-dropping-particle&quot;:&quot;&quot;}],&quot;container-title&quot;:&quot;Accounts of Chemical Research&quot;,&quot;DOI&quot;:&quot;10.1021/ar900195d&quot;,&quot;ISSN&quot;:&quot;00014842&quot;,&quot;issued&quot;:{&quot;date-parts&quot;:[[2010,6,15]]},&quot;page&quot;:&quot;826-836&quot;,&quot;abstract&quot;:&quot;Identification of the order, thickness, composition, and possibly the origin of the paint layers forming the structure of a painting, that is, its stratigraphy, is important in confirming its attribution and history as well as planning conservation treatments. The most common method of examination is analysis of a sample collected from the art object, both visually with a microscope and instrumentally through a variety of sophisticated, modern analytical tools. Because of its invasiveness, however, sampling is less than ideally compatible with conservation ethics; it is severely restricted with respect to the amount of material extirpated from the artwork. Sampling is also rather limited in that it provides only very local information. There is, therefore, a great need for a noninvasive method with sufficient in-depth resolution for resolving the stratigraphy of works of art. Optical coherence tomography (OCT) is a noninvasive, noncontact method of optical sectioning of partially transparent objects, with micrometer-level axial resolution. The method utilizes near-infrared light of low intensity (a few milliwatts) to obtain cross-sectional images of various objects; it has been mostly used in medical diagnostics. Through the serial collection of many such images, volume information may be extracted. The application of OCT to the examination of art objects has been in development since 2003. In this Account, we present a short introduction to the technique, briefly discuss the apparatus we use, and provide a paradigm for reading OCT tomograms. Unlike the majority of papers published previously, this Account focuses on one, very specific, use of OCT. We then consider two examples of successful, practical application of the technique. At the request of a conservation studio, the characteristics of inscriptions on two oil paintings, originating from the 18th and 19th centuries, were analyzed. In the first case, it was possible to resolve some questions concerning the history of the work. From an analysis of the positions of the paint layers involved in three inscriptions in relation to other strata of the painting, the order of events in its history was resolved. It was evident that the original text had been overpainted and that the other inscriptions were added later, thus providing convincing evidence as to the paintings true date of creation. In the second example, a painting was analyzed with the aim of confirming the possibility of forgery of the artists signature, and evidence strongly supporting this supposition is presented. These two specific examples of successful use of the technique on paintings further demonstrate how OCT may be readily adaptable to other similar tasks, such as in the fields of forensic or materials science. In a synergistic approach, in which information is obtained with a variety of noninvasive techniques, OCT is demonstrably effective and offers great potential for further development. © 2009 American Chemical Society.&quot;,&quot;issue&quot;:&quot;6&quot;,&quot;volume&quot;:&quot;43&quot;},&quot;isTemporary&quot;:false}],&quot;properties&quot;:{&quot;noteIndex&quot;:0},&quot;isEdited&quot;:false,&quot;manualOverride&quot;:{&quot;isManuallyOverridden&quot;:true,&quot;citeprocText&quot;:&quot;&lt;sup&gt;1,14&lt;/sup&gt;&quot;,&quot;manualOverrideText&quot;:&quot;1&quot;},&quot;citationTag&quot;:&quot;MENDELEY_CITATION_v3_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&quot;},{&quot;citationID&quot;:&quot;MENDELEY_CITATION_4d267046-fdc5-464d-97cd-78b888e36eb3&quot;,&quot;citationItems&quot;:[{&quot;id&quot;:&quot;68ed15c9-0c45-3801-8f2d-1c07a7a4e094&quot;,&quot;itemData&quot;:{&quot;type&quot;:&quot;report&quot;,&quot;id&quot;:&quot;68ed15c9-0c45-3801-8f2d-1c07a7a4e094&quot;,&quot;title&quot;:&quot;Optical Coherence Tomography&quot;,&quot;author&quot;:[{&quot;family&quot;:&quot;Drexler&quot;,&quot;given&quot;:&quot;Wolfgang&quot;,&quot;parse-names&quot;:false,&quot;dropping-particle&quot;:&quot;&quot;,&quot;non-dropping-particle&quot;:&quot;&quot;},{&quot;family&quot;:&quot;Fujimoto&quot;,&quot;given&quot;:&quot;James G&quot;,&quot;parse-names&quot;:false,&quot;dropping-particle&quot;:&quot;&quot;,&quot;non-dropping-particle&quot;:&quot;&quot;}]},&quot;isTemporary&quot;:false}],&quot;properties&quot;:{&quot;noteIndex&quot;:0},&quot;isEdited&quot;:false,&quot;manualOverride&quot;:{&quot;isManuallyOverridden&quot;:false,&quot;citeprocText&quot;:&quot;&lt;sup&gt;14&lt;/sup&gt;&quot;,&quot;manualOverrideText&quot;:&quot;&quot;},&quot;citationTag&quot;:&quot;MENDELEY_CITATION_v3_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&quot;},{&quot;citationID&quot;:&quot;MENDELEY_CITATION_5e26796a-3255-4310-b59f-3d9cbd43a46a&quot;,&quot;citationItems&quot;:[{&quot;id&quot;:&quot;7b7f3387-ce8e-306e-89d3-80a1b871b3a3&quot;,&quot;itemData&quot;:{&quot;type&quot;:&quot;article-journal&quot;,&quot;id&quot;:&quot;7b7f3387-ce8e-306e-89d3-80a1b871b3a3&quot;,&quot;title&quot;:&quot;Structural examination of easel paintings with optical coherence tomography&quot;,&quot;author&quot;:[{&quot;family&quot;:&quot;Targowski&quot;,&quot;given&quot;:&quot;Piotr&quot;,&quot;parse-names&quot;:false,&quot;dropping-particle&quot;:&quot;&quot;,&quot;non-dropping-particle&quot;:&quot;&quot;},{&quot;family&quot;:&quot;Iwanicka&quot;,&quot;given&quot;:&quot;Magdalena&quot;,&quot;parse-names&quot;:false,&quot;dropping-particle&quot;:&quot;&quot;,&quot;non-dropping-particle&quot;:&quot;&quot;},{&quot;family&quot;:&quot;Tymińska-Widmer&quot;,&quot;given&quot;:&quot;Ludmiła&quot;,&quot;parse-names&quot;:false,&quot;dropping-particle&quot;:&quot;&quot;,&quot;non-dropping-particle&quot;:&quot;&quot;},{&quot;family&quot;:&quot;Sylwestrzak&quot;,&quot;given&quot;:&quot;Marcin&quot;,&quot;parse-names&quot;:false,&quot;dropping-particle&quot;:&quot;&quot;,&quot;non-dropping-particle&quot;:&quot;&quot;},{&quot;family&quot;:&quot;Kwiatkowska&quot;,&quot;given&quot;:&quot;Ewa A.&quot;,&quot;parse-names&quot;:false,&quot;dropping-particle&quot;:&quot;&quot;,&quot;non-dropping-particle&quot;:&quot;&quot;}],&quot;container-title&quot;:&quot;Accounts of Chemical Research&quot;,&quot;DOI&quot;:&quot;10.1021/ar900195d&quot;,&quot;ISSN&quot;:&quot;00014842&quot;,&quot;issued&quot;:{&quot;date-parts&quot;:[[2010,6,15]]},&quot;page&quot;:&quot;826-836&quot;,&quot;abstract&quot;:&quot;Identification of the order, thickness, composition, and possibly the origin of the paint layers forming the structure of a painting, that is, its stratigraphy, is important in confirming its attribution and history as well as planning conservation treatments. The most common method of examination is analysis of a sample collected from the art object, both visually with a microscope and instrumentally through a variety of sophisticated, modern analytical tools. Because of its invasiveness, however, sampling is less than ideally compatible with conservation ethics; it is severely restricted with respect to the amount of material extirpated from the artwork. Sampling is also rather limited in that it provides only very local information. There is, therefore, a great need for a noninvasive method with sufficient in-depth resolution for resolving the stratigraphy of works of art. Optical coherence tomography (OCT) is a noninvasive, noncontact method of optical sectioning of partially transparent objects, with micrometer-level axial resolution. The method utilizes near-infrared light of low intensity (a few milliwatts) to obtain cross-sectional images of various objects; it has been mostly used in medical diagnostics. Through the serial collection of many such images, volume information may be extracted. The application of OCT to the examination of art objects has been in development since 2003. In this Account, we present a short introduction to the technique, briefly discuss the apparatus we use, and provide a paradigm for reading OCT tomograms. Unlike the majority of papers published previously, this Account focuses on one, very specific, use of OCT. We then consider two examples of successful, practical application of the technique. At the request of a conservation studio, the characteristics of inscriptions on two oil paintings, originating from the 18th and 19th centuries, were analyzed. In the first case, it was possible to resolve some questions concerning the history of the work. From an analysis of the positions of the paint layers involved in three inscriptions in relation to other strata of the painting, the order of events in its history was resolved. It was evident that the original text had been overpainted and that the other inscriptions were added later, thus providing convincing evidence as to the paintings true date of creation. In the second example, a painting was analyzed with the aim of confirming the possibility of forgery of the artists signature, and evidence strongly supporting this supposition is presented. These two specific examples of successful use of the technique on paintings further demonstrate how OCT may be readily adaptable to other similar tasks, such as in the fields of forensic or materials science. In a synergistic approach, in which information is obtained with a variety of noninvasive techniques, OCT is demonstrably effective and offers great potential for further development. © 2009 American Chemical Society.&quot;,&quot;issue&quot;:&quot;6&quot;,&quot;volume&quot;:&quot;43&quot;},&quot;isTemporary&quot;:false}],&quot;properties&quot;:{&quot;noteIndex&quot;:0},&quot;isEdited&quot;:false,&quot;manualOverride&quot;:{&quot;isManuallyOverridden&quot;:false,&quot;citeprocText&quot;:&quot;&lt;sup&gt;1&lt;/sup&gt;&quot;,&quot;manualOverrideText&quot;:&quot;&quot;},&quot;citationTag&quot;:&quot;MENDELEY_CITATION_v3_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&quot;},{&quot;citationID&quot;:&quot;MENDELEY_CITATION_f8ee7f0e-ba39-4575-b036-ca554f927927&quot;,&quot;citationItems&quot;:[{&quot;id&quot;:&quot;0486cfb8-659c-3301-ac36-7b301b09e866&quot;,&quot;itemData&quot;:{&quot;type&quot;:&quot;webpage&quot;,&quot;id&quot;:&quot;0486cfb8-659c-3301-ac36-7b301b09e866&quot;,&quot;title&quot;:&quot;Types Of Noise Sources: Thermal, Shot, One-Over-F, And White Noise&quot;,&quot;accessed&quot;:{&quot;date-parts&quot;:[[2021,12,13]]},&quot;URL&quot;:&quot;https://www.tutorialsweb.com/rf-measurements/noise-figure/types-of-noise.htm&quot;},&quot;isTemporary&quot;:false}],&quot;properties&quot;:{&quot;noteIndex&quot;:0},&quot;isEdited&quot;:false,&quot;manualOverride&quot;:{&quot;isManuallyOverridden&quot;:false,&quot;citeprocText&quot;:&quot;&lt;sup&gt;15&lt;/sup&gt;&quot;,&quot;manualOverrideText&quot;:&quot;&quot;},&quot;citationTag&quot;:&quot;MENDELEY_CITATION_v3_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&quot;},{&quot;citationID&quot;:&quot;MENDELEY_CITATION_bb837181-993b-4bba-998f-eaaedab01607&quot;,&quot;citationItems&quot;:[{&quot;id&quot;:&quot;7b7f3387-ce8e-306e-89d3-80a1b871b3a3&quot;,&quot;itemData&quot;:{&quot;type&quot;:&quot;article-journal&quot;,&quot;id&quot;:&quot;7b7f3387-ce8e-306e-89d3-80a1b871b3a3&quot;,&quot;title&quot;:&quot;Structural examination of easel paintings with optical coherence tomography&quot;,&quot;author&quot;:[{&quot;family&quot;:&quot;Targowski&quot;,&quot;given&quot;:&quot;Piotr&quot;,&quot;parse-names&quot;:false,&quot;dropping-particle&quot;:&quot;&quot;,&quot;non-dropping-particle&quot;:&quot;&quot;},{&quot;family&quot;:&quot;Iwanicka&quot;,&quot;given&quot;:&quot;Magdalena&quot;,&quot;parse-names&quot;:false,&quot;dropping-particle&quot;:&quot;&quot;,&quot;non-dropping-particle&quot;:&quot;&quot;},{&quot;family&quot;:&quot;Tymińska-Widmer&quot;,&quot;given&quot;:&quot;Ludmiła&quot;,&quot;parse-names&quot;:false,&quot;dropping-particle&quot;:&quot;&quot;,&quot;non-dropping-particle&quot;:&quot;&quot;},{&quot;family&quot;:&quot;Sylwestrzak&quot;,&quot;given&quot;:&quot;Marcin&quot;,&quot;parse-names&quot;:false,&quot;dropping-particle&quot;:&quot;&quot;,&quot;non-dropping-particle&quot;:&quot;&quot;},{&quot;family&quot;:&quot;Kwiatkowska&quot;,&quot;given&quot;:&quot;Ewa A.&quot;,&quot;parse-names&quot;:false,&quot;dropping-particle&quot;:&quot;&quot;,&quot;non-dropping-particle&quot;:&quot;&quot;}],&quot;container-title&quot;:&quot;Accounts of Chemical Research&quot;,&quot;DOI&quot;:&quot;10.1021/ar900195d&quot;,&quot;ISSN&quot;:&quot;00014842&quot;,&quot;issued&quot;:{&quot;date-parts&quot;:[[2010,6,15]]},&quot;page&quot;:&quot;826-836&quot;,&quot;abstract&quot;:&quot;Identification of the order, thickness, composition, and possibly the origin of the paint layers forming the structure of a painting, that is, its stratigraphy, is important in confirming its attribution and history as well as planning conservation treatments. The most common method of examination is analysis of a sample collected from the art object, both visually with a microscope and instrumentally through a variety of sophisticated, modern analytical tools. Because of its invasiveness, however, sampling is less than ideally compatible with conservation ethics; it is severely restricted with respect to the amount of material extirpated from the artwork. Sampling is also rather limited in that it provides only very local information. There is, therefore, a great need for a noninvasive method with sufficient in-depth resolution for resolving the stratigraphy of works of art. Optical coherence tomography (OCT) is a noninvasive, noncontact method of optical sectioning of partially transparent objects, with micrometer-level axial resolution. The method utilizes near-infrared light of low intensity (a few milliwatts) to obtain cross-sectional images of various objects; it has been mostly used in medical diagnostics. Through the serial collection of many such images, volume information may be extracted. The application of OCT to the examination of art objects has been in development since 2003. In this Account, we present a short introduction to the technique, briefly discuss the apparatus we use, and provide a paradigm for reading OCT tomograms. Unlike the majority of papers published previously, this Account focuses on one, very specific, use of OCT. We then consider two examples of successful, practical application of the technique. At the request of a conservation studio, the characteristics of inscriptions on two oil paintings, originating from the 18th and 19th centuries, were analyzed. In the first case, it was possible to resolve some questions concerning the history of the work. From an analysis of the positions of the paint layers involved in three inscriptions in relation to other strata of the painting, the order of events in its history was resolved. It was evident that the original text had been overpainted and that the other inscriptions were added later, thus providing convincing evidence as to the paintings true date of creation. In the second example, a painting was analyzed with the aim of confirming the possibility of forgery of the artists signature, and evidence strongly supporting this supposition is presented. These two specific examples of successful use of the technique on paintings further demonstrate how OCT may be readily adaptable to other similar tasks, such as in the fields of forensic or materials science. In a synergistic approach, in which information is obtained with a variety of noninvasive techniques, OCT is demonstrably effective and offers great potential for further development. © 2009 American Chemical Society.&quot;,&quot;issue&quot;:&quot;6&quot;,&quot;volume&quot;:&quot;43&quot;},&quot;isTemporary&quot;:false}],&quot;properties&quot;:{&quot;noteIndex&quot;:0},&quot;isEdited&quot;:false,&quot;manualOverride&quot;:{&quot;isManuallyOverridden&quot;:false,&quot;citeprocText&quot;:&quot;&lt;sup&gt;1&lt;/sup&gt;&quot;,&quot;manualOverrideText&quot;:&quot;&quot;},&quot;citationTag&quot;:&quot;MENDELEY_CITATION_v3_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&quot;},{&quot;citationID&quot;:&quot;MENDELEY_CITATION_a98ff0b2-b61c-41b4-a7b4-d57c54778910&quot;,&quot;citationItems&quot;:[{&quot;id&quot;:&quot;7c8cbf14-a9ed-39be-aacd-4fdc0c7fdd6e&quot;,&quot;itemData&quot;:{&quot;type&quot;:&quot;article-journal&quot;,&quot;id&quot;:&quot;7c8cbf14-a9ed-39be-aacd-4fdc0c7fdd6e&quot;,&quot;title&quot;:&quot;Noise and sensitivity in optical coherence tomography based vibrometry&quot;,&quot;author&quot;:[{&quot;family&quot;:&quot;Kim&quot;,&quot;given&quot;:&quot;Sangmin&quot;,&quot;parse-names&quot;:false,&quot;dropping-particle&quot;:&quot;&quot;,&quot;non-dropping-particle&quot;:&quot;&quot;},{&quot;family&quot;:&quot;Oghalai&quot;,&quot;given&quot;:&quot;John S.&quot;,&quot;parse-names&quot;:false,&quot;dropping-particle&quot;:&quot;&quot;,&quot;non-dropping-particle&quot;:&quot;&quot;},{&quot;family&quot;:&quot;Applegate&quot;,&quot;given&quot;:&quot;Brian E.&quot;,&quot;parse-names&quot;:false,&quot;dropping-particle&quot;:&quot;&quot;,&quot;non-dropping-particle&quot;:&quot;&quot;}],&quot;container-title&quot;:&quot;Optics Express&quot;,&quot;accessed&quot;:{&quot;date-parts&quot;:[[2021,12,13]]},&quot;DOI&quot;:&quot;10.1364/OE.27.033333&quot;,&quot;ISSN&quot;:&quot;1094-4087&quot;,&quot;PMID&quot;:&quot;31878404&quot;,&quot;URL&quot;:&quot;/pmc/articles/PMC7046037/&quot;,&quot;issued&quot;:{&quot;date-parts&quot;:[[2019,11,11]]},&quot;page&quot;:&quot;33333&quot;,&quot;abstract&quot;:&quot;There is growing interest in using the exquisite phase sensitivity of optical coherence tomography (OCT) to measure the vibratory response in organ systems such as the middle and inner ear. Using frequency domain analysis, it is possible to achieve picometer sensitivity to vibration over a wide frequency band. Here we explore the limits of the frequency domain vibratory sensitivity due to additive noise and consider the implication of phase noise statistics on the estimation of vibratory amplitude and phase. Noise statistics are derived in both the Rayleigh (s/n&amp;#x2009;&amp;#x003D;&amp;#x2009;0) and Normal distribution (s/n&amp;#x2009;&amp;gt;&amp;#x2009;3) limits. These theoretical findings are explored using simulation and verified with experiments using a swept-laser system and a piezo electric element. A metric for sensitivity is proposed based on the 98&amp;#x0025; confidence interval for the Rayleigh distribution.&quot;,&quot;publisher&quot;:&quot;Optical Society of America&quot;,&quot;issue&quot;:&quot;23&quot;,&quot;volume&quot;:&quot;27&quot;},&quot;isTemporary&quot;:false}],&quot;properties&quot;:{&quot;noteIndex&quot;:0},&quot;isEdited&quot;:false,&quot;manualOverride&quot;:{&quot;isManuallyOverridden&quot;:false,&quot;citeprocText&quot;:&quot;&lt;sup&gt;16&lt;/sup&gt;&quot;,&quot;manualOverrideText&quot;:&quot;&quot;},&quot;citationTag&quot;:&quot;MENDELEY_CITATION_v3_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&quot;},{&quot;citationID&quot;:&quot;MENDELEY_CITATION_42c613e4-d20a-42f4-9eb4-69046e2a8a18&quot;,&quot;citationItems&quot;:[{&quot;id&quot;:&quot;f9af196d-e67d-34e8-a30b-8c43f96cacd1&quot;,&quot;itemData&quot;:{&quot;type&quot;:&quot;article-journal&quot;,&quot;id&quot;:&quot;f9af196d-e67d-34e8-a30b-8c43f96cacd1&quot;,&quot;title&quot;:&quot;Optical coherence tomography in art diagnostics and restoration&quot;,&quot;author&quot;:[{&quot;family&quot;:&quot;Targowski&quot;,&quot;given&quot;:&quot;P.&quot;,&quot;parse-names&quot;:false,&quot;dropping-particle&quot;:&quot;&quot;,&quot;non-dropping-particle&quot;:&quot;&quot;},{&quot;family&quot;:&quot;Rouba&quot;,&quot;given&quot;:&quot;B.&quot;,&quot;parse-names&quot;:false,&quot;dropping-particle&quot;:&quot;&quot;,&quot;non-dropping-particle&quot;:&quot;&quot;},{&quot;family&quot;:&quot;Góra&quot;,&quot;given&quot;:&quot;M.&quot;,&quot;parse-names&quot;:false,&quot;dropping-particle&quot;:&quot;&quot;,&quot;non-dropping-particle&quot;:&quot;&quot;},{&quot;family&quot;:&quot;Tymińska-Widmer&quot;,&quot;given&quot;:&quot;L.&quot;,&quot;parse-names&quot;:false,&quot;dropping-particle&quot;:&quot;&quot;,&quot;non-dropping-particle&quot;:&quot;&quot;},{&quot;family&quot;:&quot;Marczak&quot;,&quot;given&quot;:&quot;J.&quot;,&quot;parse-names&quot;:false,&quot;dropping-particle&quot;:&quot;&quot;,&quot;non-dropping-particle&quot;:&quot;&quot;},{&quot;family&quot;:&quot;Kowalczyk&quot;,&quot;given&quot;:&quot;A.&quot;,&quot;parse-names&quot;:false,&quot;dropping-particle&quot;:&quot;&quot;,&quot;non-dropping-particle&quot;:&quot;&quot;}],&quot;container-title&quot;:&quot;Applied Physics A: Materials Science and Processing&quot;,&quot;DOI&quot;:&quot;10.1007/s00339-008-4446-x&quot;,&quot;ISSN&quot;:&quot;09478396&quot;,&quot;issued&quot;:{&quot;date-parts&quot;:[[2008,7]]},&quot;page&quot;:&quot;1-9&quot;,&quot;abstract&quot;:&quot;An overview of the technique of optical coherence tomography (OCT) is presented, and a spectral OCT instrument especially designed for art diagnostics is described. The applicability of OCT to the stratigraphy of oil paintings is discussed with emphasis on examination of the artist's signature. For the first time, OCT tomograms of stained glass are presented and discussed. The utilisation of Spectral OCT in real-time monitoring of varnish ablation is discussed with examples of ablation, melting and evaporation, and exfoliation of the varnish layer provided, for the first time. © 2008 Springer-Verlag.&quot;,&quot;issue&quot;:&quot;1&quot;,&quot;volume&quot;:&quot;92&quot;},&quot;isTemporary&quot;:false},{&quot;id&quot;:&quot;daeb07d4-c154-33a0-b875-bf865b4e0a97&quot;,&quot;itemData&quot;:{&quot;type&quot;:&quot;paper-conference&quot;,&quot;id&quot;:&quot;daeb07d4-c154-33a0-b875-bf865b4e0a97&quot;,&quot;title&quot;:&quot;Application of OCT to examination of easel paintings&quot;,&quot;author&quot;:[{&quot;family&quot;:&quot;Liang&quot;,&quot;given&quot;:&quot;Haida&quot;,&quot;parse-names&quot;:false,&quot;dropping-particle&quot;:&quot;&quot;,&quot;non-dropping-particle&quot;:&quot;&quot;},{&quot;family&quot;:&quot;Cucu&quot;,&quot;given&quot;:&quot;Rada&quot;,&quot;parse-names&quot;:false,&quot;dropping-particle&quot;:&quot;&quot;,&quot;non-dropping-particle&quot;:&quot;&quot;},{&quot;family&quot;:&quot;Dobre&quot;,&quot;given&quot;:&quot;George M.&quot;,&quot;parse-names&quot;:false,&quot;dropping-particle&quot;:&quot;&quot;,&quot;non-dropping-particle&quot;:&quot;&quot;},{&quot;family&quot;:&quot;Jackson&quot;,&quot;given&quot;:&quot;David A.&quot;,&quot;parse-names&quot;:false,&quot;dropping-particle&quot;:&quot;&quot;,&quot;non-dropping-particle&quot;:&quot;&quot;},{&quot;family&quot;:&quot;Pedro&quot;,&quot;given&quot;:&quot;Justin&quot;,&quot;parse-names&quot;:false,&quot;dropping-particle&quot;:&quot;&quot;,&quot;non-dropping-particle&quot;:&quot;&quot;},{&quot;family&quot;:&quot;Pannell&quot;,&quot;given&quot;:&quot;Christopher&quot;,&quot;parse-names&quot;:false,&quot;dropping-particle&quot;:&quot;&quot;,&quot;non-dropping-particle&quot;:&quot;&quot;},{&quot;family&quot;:&quot;Saunders&quot;,&quot;given&quot;:&quot;David&quot;,&quot;parse-names&quot;:false,&quot;dropping-particle&quot;:&quot;&quot;,&quot;non-dropping-particle&quot;:&quot;&quot;},{&quot;family&quot;:&quot;Podoleanu&quot;,&quot;given&quot;:&quot;Adrian G.&quot;,&quot;parse-names&quot;:false,&quot;dropping-particle&quot;:&quot;&quot;,&quot;non-dropping-particle&quot;:&quot;&quot;}],&quot;container-title&quot;:&quot;Second European Workshop on Optical Fibre Sensors&quot;,&quot;DOI&quot;:&quot;10.1117/12.566780&quot;,&quot;ISSN&quot;:&quot;0277786X&quot;,&quot;issued&quot;:{&quot;date-parts&quot;:[[2004,6,9]]},&quot;page&quot;:&quot;378&quot;,&quot;abstract&quot;:&quot;We present results of applying low coherence interferometry to gallery paintings. Infrared low coherence interferometry is capable of non-destructive examination of paintings in 3D, which shows not only the structure of the varnish layer but also the paint layers.&quot;,&quot;publisher&quot;:&quot;SPIE&quot;,&quot;volume&quot;:&quot;5502&quot;},&quot;isTemporary&quot;:false}],&quot;properties&quot;:{&quot;noteIndex&quot;:0},&quot;isEdited&quot;:false,&quot;manualOverride&quot;:{&quot;isManuallyOverridden&quot;:false,&quot;citeprocText&quot;:&quot;&lt;sup&gt;2,12&lt;/sup&gt;&quot;,&quot;manualOverrideText&quot;:&quot;&quot;},&quot;citationTag&quot;:&quot;MENDELEY_CITATION_v3_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&quot;},{&quot;citationID&quot;:&quot;MENDELEY_CITATION_b3022adb-41c5-4ddf-8ba5-01e13cd71780&quot;,&quot;citationItems&quot;:[{&quot;id&quot;:&quot;7b7f3387-ce8e-306e-89d3-80a1b871b3a3&quot;,&quot;itemData&quot;:{&quot;type&quot;:&quot;article-journal&quot;,&quot;id&quot;:&quot;7b7f3387-ce8e-306e-89d3-80a1b871b3a3&quot;,&quot;title&quot;:&quot;Structural examination of easel paintings with optical coherence tomography&quot;,&quot;author&quot;:[{&quot;family&quot;:&quot;Targowski&quot;,&quot;given&quot;:&quot;Piotr&quot;,&quot;parse-names&quot;:false,&quot;dropping-particle&quot;:&quot;&quot;,&quot;non-dropping-particle&quot;:&quot;&quot;},{&quot;family&quot;:&quot;Iwanicka&quot;,&quot;given&quot;:&quot;Magdalena&quot;,&quot;parse-names&quot;:false,&quot;dropping-particle&quot;:&quot;&quot;,&quot;non-dropping-particle&quot;:&quot;&quot;},{&quot;family&quot;:&quot;Tymińska-Widmer&quot;,&quot;given&quot;:&quot;Ludmiła&quot;,&quot;parse-names&quot;:false,&quot;dropping-particle&quot;:&quot;&quot;,&quot;non-dropping-particle&quot;:&quot;&quot;},{&quot;family&quot;:&quot;Sylwestrzak&quot;,&quot;given&quot;:&quot;Marcin&quot;,&quot;parse-names&quot;:false,&quot;dropping-particle&quot;:&quot;&quot;,&quot;non-dropping-particle&quot;:&quot;&quot;},{&quot;family&quot;:&quot;Kwiatkowska&quot;,&quot;given&quot;:&quot;Ewa A.&quot;,&quot;parse-names&quot;:false,&quot;dropping-particle&quot;:&quot;&quot;,&quot;non-dropping-particle&quot;:&quot;&quot;}],&quot;container-title&quot;:&quot;Accounts of Chemical Research&quot;,&quot;DOI&quot;:&quot;10.1021/ar900195d&quot;,&quot;ISSN&quot;:&quot;00014842&quot;,&quot;issued&quot;:{&quot;date-parts&quot;:[[2010,6,15]]},&quot;page&quot;:&quot;826-836&quot;,&quot;abstract&quot;:&quot;Identification of the order, thickness, composition, and possibly the origin of the paint layers forming the structure of a painting, that is, its stratigraphy, is important in confirming its attribution and history as well as planning conservation treatments. The most common method of examination is analysis of a sample collected from the art object, both visually with a microscope and instrumentally through a variety of sophisticated, modern analytical tools. Because of its invasiveness, however, sampling is less than ideally compatible with conservation ethics; it is severely restricted with respect to the amount of material extirpated from the artwork. Sampling is also rather limited in that it provides only very local information. There is, therefore, a great need for a noninvasive method with sufficient in-depth resolution for resolving the stratigraphy of works of art. Optical coherence tomography (OCT) is a noninvasive, noncontact method of optical sectioning of partially transparent objects, with micrometer-level axial resolution. The method utilizes near-infrared light of low intensity (a few milliwatts) to obtain cross-sectional images of various objects; it has been mostly used in medical diagnostics. Through the serial collection of many such images, volume information may be extracted. The application of OCT to the examination of art objects has been in development since 2003. In this Account, we present a short introduction to the technique, briefly discuss the apparatus we use, and provide a paradigm for reading OCT tomograms. Unlike the majority of papers published previously, this Account focuses on one, very specific, use of OCT. We then consider two examples of successful, practical application of the technique. At the request of a conservation studio, the characteristics of inscriptions on two oil paintings, originating from the 18th and 19th centuries, were analyzed. In the first case, it was possible to resolve some questions concerning the history of the work. From an analysis of the positions of the paint layers involved in three inscriptions in relation to other strata of the painting, the order of events in its history was resolved. It was evident that the original text had been overpainted and that the other inscriptions were added later, thus providing convincing evidence as to the paintings true date of creation. In the second example, a painting was analyzed with the aim of confirming the possibility of forgery of the artists signature, and evidence strongly supporting this supposition is presented. These two specific examples of successful use of the technique on paintings further demonstrate how OCT may be readily adaptable to other similar tasks, such as in the fields of forensic or materials science. In a synergistic approach, in which information is obtained with a variety of noninvasive techniques, OCT is demonstrably effective and offers great potential for further development. © 2009 American Chemical Society.&quot;,&quot;issue&quot;:&quot;6&quot;,&quot;volume&quot;:&quot;43&quot;},&quot;isTemporary&quot;:false}],&quot;properties&quot;:{&quot;noteIndex&quot;:0},&quot;isEdited&quot;:false,&quot;manualOverride&quot;:{&quot;isManuallyOverridden&quot;:false,&quot;citeprocText&quot;:&quot;&lt;sup&gt;1&lt;/sup&gt;&quot;,&quot;manualOverrideText&quot;:&quot;&quot;},&quot;citationTag&quot;:&quot;MENDELEY_CITATION_v3_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&quot;},{&quot;citationID&quot;:&quot;MENDELEY_CITATION_6886d123-557c-459c-abb5-729b3e8d2a65&quot;,&quot;citationItems&quot;:[{&quot;id&quot;:&quot;7b7f3387-ce8e-306e-89d3-80a1b871b3a3&quot;,&quot;itemData&quot;:{&quot;type&quot;:&quot;article-journal&quot;,&quot;id&quot;:&quot;7b7f3387-ce8e-306e-89d3-80a1b871b3a3&quot;,&quot;title&quot;:&quot;Structural examination of easel paintings with optical coherence tomography&quot;,&quot;author&quot;:[{&quot;family&quot;:&quot;Targowski&quot;,&quot;given&quot;:&quot;Piotr&quot;,&quot;parse-names&quot;:false,&quot;dropping-particle&quot;:&quot;&quot;,&quot;non-dropping-particle&quot;:&quot;&quot;},{&quot;family&quot;:&quot;Iwanicka&quot;,&quot;given&quot;:&quot;Magdalena&quot;,&quot;parse-names&quot;:false,&quot;dropping-particle&quot;:&quot;&quot;,&quot;non-dropping-particle&quot;:&quot;&quot;},{&quot;family&quot;:&quot;Tymińska-Widmer&quot;,&quot;given&quot;:&quot;Ludmiła&quot;,&quot;parse-names&quot;:false,&quot;dropping-particle&quot;:&quot;&quot;,&quot;non-dropping-particle&quot;:&quot;&quot;},{&quot;family&quot;:&quot;Sylwestrzak&quot;,&quot;given&quot;:&quot;Marcin&quot;,&quot;parse-names&quot;:false,&quot;dropping-particle&quot;:&quot;&quot;,&quot;non-dropping-particle&quot;:&quot;&quot;},{&quot;family&quot;:&quot;Kwiatkowska&quot;,&quot;given&quot;:&quot;Ewa A.&quot;,&quot;parse-names&quot;:false,&quot;dropping-particle&quot;:&quot;&quot;,&quot;non-dropping-particle&quot;:&quot;&quot;}],&quot;container-title&quot;:&quot;Accounts of Chemical Research&quot;,&quot;DOI&quot;:&quot;10.1021/ar900195d&quot;,&quot;ISSN&quot;:&quot;00014842&quot;,&quot;issued&quot;:{&quot;date-parts&quot;:[[2010,6,15]]},&quot;page&quot;:&quot;826-836&quot;,&quot;abstract&quot;:&quot;Identification of the order, thickness, composition, and possibly the origin of the paint layers forming the structure of a painting, that is, its stratigraphy, is important in confirming its attribution and history as well as planning conservation treatments. The most common method of examination is analysis of a sample collected from the art object, both visually with a microscope and instrumentally through a variety of sophisticated, modern analytical tools. Because of its invasiveness, however, sampling is less than ideally compatible with conservation ethics; it is severely restricted with respect to the amount of material extirpated from the artwork. Sampling is also rather limited in that it provides only very local information. There is, therefore, a great need for a noninvasive method with sufficient in-depth resolution for resolving the stratigraphy of works of art. Optical coherence tomography (OCT) is a noninvasive, noncontact method of optical sectioning of partially transparent objects, with micrometer-level axial resolution. The method utilizes near-infrared light of low intensity (a few milliwatts) to obtain cross-sectional images of various objects; it has been mostly used in medical diagnostics. Through the serial collection of many such images, volume information may be extracted. The application of OCT to the examination of art objects has been in development since 2003. In this Account, we present a short introduction to the technique, briefly discuss the apparatus we use, and provide a paradigm for reading OCT tomograms. Unlike the majority of papers published previously, this Account focuses on one, very specific, use of OCT. We then consider two examples of successful, practical application of the technique. At the request of a conservation studio, the characteristics of inscriptions on two oil paintings, originating from the 18th and 19th centuries, were analyzed. In the first case, it was possible to resolve some questions concerning the history of the work. From an analysis of the positions of the paint layers involved in three inscriptions in relation to other strata of the painting, the order of events in its history was resolved. It was evident that the original text had been overpainted and that the other inscriptions were added later, thus providing convincing evidence as to the paintings true date of creation. In the second example, a painting was analyzed with the aim of confirming the possibility of forgery of the artists signature, and evidence strongly supporting this supposition is presented. These two specific examples of successful use of the technique on paintings further demonstrate how OCT may be readily adaptable to other similar tasks, such as in the fields of forensic or materials science. In a synergistic approach, in which information is obtained with a variety of noninvasive techniques, OCT is demonstrably effective and offers great potential for further development. © 2009 American Chemical Society.&quot;,&quot;issue&quot;:&quot;6&quot;,&quot;volume&quot;:&quot;43&quot;},&quot;isTemporary&quot;:false}],&quot;properties&quot;:{&quot;noteIndex&quot;:0},&quot;isEdited&quot;:false,&quot;manualOverride&quot;:{&quot;isManuallyOverridden&quot;:false,&quot;citeprocText&quot;:&quot;&lt;sup&gt;1&lt;/sup&gt;&quot;,&quot;manualOverrideText&quot;:&quot;&quot;},&quot;citationTag&quot;:&quot;MENDELEY_CITATION_v3_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&quot;},{&quot;citationID&quot;:&quot;MENDELEY_CITATION_9751a11f-8aa4-4b78-a421-a1e354678c05&quot;,&quot;citationItems&quot;:[{&quot;id&quot;:&quot;7b7f3387-ce8e-306e-89d3-80a1b871b3a3&quot;,&quot;itemData&quot;:{&quot;type&quot;:&quot;article-journal&quot;,&quot;id&quot;:&quot;7b7f3387-ce8e-306e-89d3-80a1b871b3a3&quot;,&quot;title&quot;:&quot;Structural examination of easel paintings with optical coherence tomography&quot;,&quot;author&quot;:[{&quot;family&quot;:&quot;Targowski&quot;,&quot;given&quot;:&quot;Piotr&quot;,&quot;parse-names&quot;:false,&quot;dropping-particle&quot;:&quot;&quot;,&quot;non-dropping-particle&quot;:&quot;&quot;},{&quot;family&quot;:&quot;Iwanicka&quot;,&quot;given&quot;:&quot;Magdalena&quot;,&quot;parse-names&quot;:false,&quot;dropping-particle&quot;:&quot;&quot;,&quot;non-dropping-particle&quot;:&quot;&quot;},{&quot;family&quot;:&quot;Tymińska-Widmer&quot;,&quot;given&quot;:&quot;Ludmiła&quot;,&quot;parse-names&quot;:false,&quot;dropping-particle&quot;:&quot;&quot;,&quot;non-dropping-particle&quot;:&quot;&quot;},{&quot;family&quot;:&quot;Sylwestrzak&quot;,&quot;given&quot;:&quot;Marcin&quot;,&quot;parse-names&quot;:false,&quot;dropping-particle&quot;:&quot;&quot;,&quot;non-dropping-particle&quot;:&quot;&quot;},{&quot;family&quot;:&quot;Kwiatkowska&quot;,&quot;given&quot;:&quot;Ewa A.&quot;,&quot;parse-names&quot;:false,&quot;dropping-particle&quot;:&quot;&quot;,&quot;non-dropping-particle&quot;:&quot;&quot;}],&quot;container-title&quot;:&quot;Accounts of Chemical Research&quot;,&quot;DOI&quot;:&quot;10.1021/ar900195d&quot;,&quot;ISSN&quot;:&quot;00014842&quot;,&quot;issued&quot;:{&quot;date-parts&quot;:[[2010,6,15]]},&quot;page&quot;:&quot;826-836&quot;,&quot;abstract&quot;:&quot;Identification of the order, thickness, composition, and possibly the origin of the paint layers forming the structure of a painting, that is, its stratigraphy, is important in confirming its attribution and history as well as planning conservation treatments. The most common method of examination is analysis of a sample collected from the art object, both visually with a microscope and instrumentally through a variety of sophisticated, modern analytical tools. Because of its invasiveness, however, sampling is less than ideally compatible with conservation ethics; it is severely restricted with respect to the amount of material extirpated from the artwork. Sampling is also rather limited in that it provides only very local information. There is, therefore, a great need for a noninvasive method with sufficient in-depth resolution for resolving the stratigraphy of works of art. Optical coherence tomography (OCT) is a noninvasive, noncontact method of optical sectioning of partially transparent objects, with micrometer-level axial resolution. The method utilizes near-infrared light of low intensity (a few milliwatts) to obtain cross-sectional images of various objects; it has been mostly used in medical diagnostics. Through the serial collection of many such images, volume information may be extracted. The application of OCT to the examination of art objects has been in development since 2003. In this Account, we present a short introduction to the technique, briefly discuss the apparatus we use, and provide a paradigm for reading OCT tomograms. Unlike the majority of papers published previously, this Account focuses on one, very specific, use of OCT. We then consider two examples of successful, practical application of the technique. At the request of a conservation studio, the characteristics of inscriptions on two oil paintings, originating from the 18th and 19th centuries, were analyzed. In the first case, it was possible to resolve some questions concerning the history of the work. From an analysis of the positions of the paint layers involved in three inscriptions in relation to other strata of the painting, the order of events in its history was resolved. It was evident that the original text had been overpainted and that the other inscriptions were added later, thus providing convincing evidence as to the paintings true date of creation. In the second example, a painting was analyzed with the aim of confirming the possibility of forgery of the artists signature, and evidence strongly supporting this supposition is presented. These two specific examples of successful use of the technique on paintings further demonstrate how OCT may be readily adaptable to other similar tasks, such as in the fields of forensic or materials science. In a synergistic approach, in which information is obtained with a variety of noninvasive techniques, OCT is demonstrably effective and offers great potential for further development. © 2009 American Chemical Society.&quot;,&quot;issue&quot;:&quot;6&quot;,&quot;volume&quot;:&quot;43&quot;},&quot;isTemporary&quot;:false}],&quot;properties&quot;:{&quot;noteIndex&quot;:0},&quot;isEdited&quot;:false,&quot;manualOverride&quot;:{&quot;isManuallyOverridden&quot;:false,&quot;citeprocText&quot;:&quot;&lt;sup&gt;1&lt;/sup&gt;&quot;,&quot;manualOverrideText&quot;:&quot;&quot;},&quot;citationTag&quot;:&quot;MENDELEY_CITATION_v3_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&quot;}]"/>
    <we:property name="MENDELEY_CITATIONS_STYLE" value="&quot;https://www.zotero.org/styles/american-chemical-society&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383B0C-6716-434C-9C4C-9DCC3BEC91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494</TotalTime>
  <Pages>12</Pages>
  <Words>2630</Words>
  <Characters>14286</Characters>
  <Application>Microsoft Office Word</Application>
  <DocSecurity>0</DocSecurity>
  <Lines>255</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Feldman, Gabrielle</dc:creator>
  <cp:keywords/>
  <dc:description/>
  <cp:lastModifiedBy>Gabrielle Feldman</cp:lastModifiedBy>
  <cp:revision>5</cp:revision>
  <dcterms:created xsi:type="dcterms:W3CDTF">2021-12-13T05:55:00Z</dcterms:created>
  <dcterms:modified xsi:type="dcterms:W3CDTF">2021-12-15T05:06:00Z</dcterms:modified>
</cp:coreProperties>
</file>